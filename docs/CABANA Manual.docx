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customXmlInsRangeStart w:id="0" w:author="Xufeng Lin" w:date="2025-04-22T15:46:00Z"/>
    <w:sdt>
      <w:sdtPr>
        <w:id w:val="1861080245"/>
        <w:docPartObj>
          <w:docPartGallery w:val="Table of Contents"/>
          <w:docPartUnique/>
        </w:docPartObj>
      </w:sdtPr>
      <w:sdtEndPr>
        <w:rPr>
          <w:rFonts w:asciiTheme="minorHAnsi" w:eastAsia="SimSun" w:hAnsiTheme="minorHAnsi" w:cstheme="minorBidi"/>
          <w:noProof/>
          <w:color w:val="auto"/>
          <w:kern w:val="2"/>
          <w:sz w:val="22"/>
          <w:szCs w:val="22"/>
          <w:lang w:val="en-AU"/>
          <w14:ligatures w14:val="standardContextual"/>
        </w:rPr>
      </w:sdtEndPr>
      <w:sdtContent>
        <w:customXmlInsRangeEnd w:id="0"/>
        <w:p w14:paraId="7C697577" w14:textId="25CCA8DD" w:rsidR="00FD17B2" w:rsidRDefault="00FD17B2">
          <w:pPr>
            <w:pStyle w:val="TOCHeading"/>
            <w:rPr>
              <w:ins w:id="1" w:author="Xufeng Lin" w:date="2025-04-22T15:46:00Z" w16du:dateUtc="2025-04-22T05:46:00Z"/>
            </w:rPr>
          </w:pPr>
          <w:ins w:id="2" w:author="Xufeng Lin" w:date="2025-04-22T15:46:00Z" w16du:dateUtc="2025-04-22T05:46:00Z">
            <w:r>
              <w:t>Table of Contents</w:t>
            </w:r>
          </w:ins>
        </w:p>
        <w:p w14:paraId="722B2CFA" w14:textId="72A89871" w:rsidR="004953C7" w:rsidRDefault="00FD17B2">
          <w:pPr>
            <w:pStyle w:val="TOC1"/>
            <w:tabs>
              <w:tab w:val="left" w:pos="660"/>
              <w:tab w:val="right" w:leader="dot" w:pos="9016"/>
            </w:tabs>
            <w:rPr>
              <w:ins w:id="3" w:author="Xufeng Lin" w:date="2025-04-22T15:49:00Z" w16du:dateUtc="2025-04-22T05:49:00Z"/>
              <w:rFonts w:eastAsiaTheme="minorEastAsia" w:cstheme="minorBidi"/>
              <w:b w:val="0"/>
              <w:bCs w:val="0"/>
              <w:i w:val="0"/>
              <w:iCs w:val="0"/>
              <w:noProof/>
              <w:lang w:eastAsia="zh-CN"/>
            </w:rPr>
          </w:pPr>
          <w:ins w:id="4" w:author="Xufeng Lin" w:date="2025-04-22T15:46:00Z" w16du:dateUtc="2025-04-22T05:46:00Z">
            <w:r>
              <w:rPr>
                <w:b w:val="0"/>
                <w:bCs w:val="0"/>
              </w:rPr>
              <w:fldChar w:fldCharType="begin"/>
            </w:r>
            <w:r>
              <w:instrText xml:space="preserve"> TOC \o "1-3" \h \z \u </w:instrText>
            </w:r>
            <w:r>
              <w:rPr>
                <w:b w:val="0"/>
                <w:bCs w:val="0"/>
              </w:rPr>
              <w:fldChar w:fldCharType="separate"/>
            </w:r>
          </w:ins>
          <w:ins w:id="5" w:author="Xufeng Lin" w:date="2025-04-22T15:49:00Z" w16du:dateUtc="2025-04-22T05:49:00Z">
            <w:r w:rsidR="004953C7" w:rsidRPr="00C13EA7">
              <w:rPr>
                <w:rStyle w:val="Hyperlink"/>
                <w:noProof/>
              </w:rPr>
              <w:fldChar w:fldCharType="begin"/>
            </w:r>
            <w:r w:rsidR="004953C7" w:rsidRPr="00C13EA7">
              <w:rPr>
                <w:rStyle w:val="Hyperlink"/>
                <w:noProof/>
              </w:rPr>
              <w:instrText xml:space="preserve"> </w:instrText>
            </w:r>
            <w:r w:rsidR="004953C7">
              <w:rPr>
                <w:noProof/>
              </w:rPr>
              <w:instrText>HYPERLINK \l "_Toc196229393"</w:instrText>
            </w:r>
            <w:r w:rsidR="004953C7" w:rsidRPr="00C13EA7">
              <w:rPr>
                <w:rStyle w:val="Hyperlink"/>
                <w:noProof/>
              </w:rPr>
              <w:instrText xml:space="preserve"> </w:instrText>
            </w:r>
            <w:r w:rsidR="004953C7" w:rsidRPr="00C13EA7">
              <w:rPr>
                <w:rStyle w:val="Hyperlink"/>
                <w:noProof/>
              </w:rPr>
            </w:r>
            <w:r w:rsidR="004953C7" w:rsidRPr="00C13EA7">
              <w:rPr>
                <w:rStyle w:val="Hyperlink"/>
                <w:noProof/>
              </w:rPr>
              <w:fldChar w:fldCharType="separate"/>
            </w:r>
            <w:r w:rsidR="004953C7" w:rsidRPr="00C13EA7">
              <w:rPr>
                <w:rStyle w:val="Hyperlink"/>
                <w:noProof/>
                <w:lang w:eastAsia="zh-CN"/>
              </w:rPr>
              <w:t>1.</w:t>
            </w:r>
            <w:r w:rsidR="004953C7">
              <w:rPr>
                <w:rFonts w:eastAsiaTheme="minorEastAsia" w:cstheme="minorBidi"/>
                <w:b w:val="0"/>
                <w:bCs w:val="0"/>
                <w:i w:val="0"/>
                <w:iCs w:val="0"/>
                <w:noProof/>
                <w:lang w:eastAsia="zh-CN"/>
              </w:rPr>
              <w:tab/>
            </w:r>
            <w:r w:rsidR="004953C7" w:rsidRPr="00C13EA7">
              <w:rPr>
                <w:rStyle w:val="Hyperlink"/>
                <w:noProof/>
              </w:rPr>
              <w:t>INSTALLATION</w:t>
            </w:r>
            <w:r w:rsidR="004953C7">
              <w:rPr>
                <w:noProof/>
                <w:webHidden/>
              </w:rPr>
              <w:tab/>
            </w:r>
            <w:r w:rsidR="004953C7">
              <w:rPr>
                <w:noProof/>
                <w:webHidden/>
              </w:rPr>
              <w:fldChar w:fldCharType="begin"/>
            </w:r>
            <w:r w:rsidR="004953C7">
              <w:rPr>
                <w:noProof/>
                <w:webHidden/>
              </w:rPr>
              <w:instrText xml:space="preserve"> PAGEREF _Toc196229393 \h </w:instrText>
            </w:r>
            <w:r w:rsidR="004953C7">
              <w:rPr>
                <w:noProof/>
                <w:webHidden/>
              </w:rPr>
            </w:r>
          </w:ins>
          <w:r w:rsidR="004953C7">
            <w:rPr>
              <w:noProof/>
              <w:webHidden/>
            </w:rPr>
            <w:fldChar w:fldCharType="separate"/>
          </w:r>
          <w:ins w:id="6" w:author="Xufeng Lin" w:date="2025-04-22T15:49:00Z" w16du:dateUtc="2025-04-22T05:49:00Z">
            <w:r w:rsidR="004953C7">
              <w:rPr>
                <w:noProof/>
                <w:webHidden/>
              </w:rPr>
              <w:t>2</w:t>
            </w:r>
            <w:r w:rsidR="004953C7">
              <w:rPr>
                <w:noProof/>
                <w:webHidden/>
              </w:rPr>
              <w:fldChar w:fldCharType="end"/>
            </w:r>
            <w:r w:rsidR="004953C7" w:rsidRPr="00C13EA7">
              <w:rPr>
                <w:rStyle w:val="Hyperlink"/>
                <w:noProof/>
              </w:rPr>
              <w:fldChar w:fldCharType="end"/>
            </w:r>
          </w:ins>
        </w:p>
        <w:p w14:paraId="7D69599E" w14:textId="765991FB" w:rsidR="004953C7" w:rsidRDefault="004953C7">
          <w:pPr>
            <w:pStyle w:val="TOC2"/>
            <w:tabs>
              <w:tab w:val="right" w:leader="dot" w:pos="9016"/>
            </w:tabs>
            <w:rPr>
              <w:ins w:id="7" w:author="Xufeng Lin" w:date="2025-04-22T15:49:00Z" w16du:dateUtc="2025-04-22T05:49:00Z"/>
              <w:rFonts w:eastAsiaTheme="minorEastAsia" w:cstheme="minorBidi"/>
              <w:b w:val="0"/>
              <w:bCs w:val="0"/>
              <w:noProof/>
              <w:sz w:val="24"/>
              <w:szCs w:val="24"/>
              <w:lang w:eastAsia="zh-CN"/>
            </w:rPr>
          </w:pPr>
          <w:ins w:id="8"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"_Toc196229394"</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1.1 System</w:t>
            </w:r>
            <w:r w:rsidRPr="00C13EA7">
              <w:rPr>
                <w:rStyle w:val="Hyperlink"/>
                <w:noProof/>
              </w:rPr>
              <w:t xml:space="preserve"> </w:t>
            </w:r>
            <w:r w:rsidRPr="00C13EA7">
              <w:rPr>
                <w:rStyle w:val="Hyperlink"/>
                <w:noProof/>
                <w:lang w:eastAsia="zh-CN"/>
              </w:rPr>
              <w:t>Requirements</w:t>
            </w:r>
            <w:r>
              <w:rPr>
                <w:noProof/>
                <w:webHidden/>
              </w:rPr>
              <w:tab/>
            </w:r>
            <w:r>
              <w:rPr>
                <w:noProof/>
                <w:webHidden/>
              </w:rPr>
              <w:fldChar w:fldCharType="begin"/>
            </w:r>
            <w:r>
              <w:rPr>
                <w:noProof/>
                <w:webHidden/>
              </w:rPr>
              <w:instrText xml:space="preserve"> PAGEREF _Toc196229394 \h </w:instrText>
            </w:r>
            <w:r>
              <w:rPr>
                <w:noProof/>
                <w:webHidden/>
              </w:rPr>
            </w:r>
          </w:ins>
          <w:r>
            <w:rPr>
              <w:noProof/>
              <w:webHidden/>
            </w:rPr>
            <w:fldChar w:fldCharType="separate"/>
          </w:r>
          <w:ins w:id="9" w:author="Xufeng Lin" w:date="2025-04-22T15:49:00Z" w16du:dateUtc="2025-04-22T05:49:00Z">
            <w:r>
              <w:rPr>
                <w:noProof/>
                <w:webHidden/>
              </w:rPr>
              <w:t>2</w:t>
            </w:r>
            <w:r>
              <w:rPr>
                <w:noProof/>
                <w:webHidden/>
              </w:rPr>
              <w:fldChar w:fldCharType="end"/>
            </w:r>
            <w:r w:rsidRPr="00C13EA7">
              <w:rPr>
                <w:rStyle w:val="Hyperlink"/>
                <w:noProof/>
              </w:rPr>
              <w:fldChar w:fldCharType="end"/>
            </w:r>
          </w:ins>
        </w:p>
        <w:p w14:paraId="4DA00AB1" w14:textId="155DDD89" w:rsidR="004953C7" w:rsidRDefault="004953C7">
          <w:pPr>
            <w:pStyle w:val="TOC2"/>
            <w:tabs>
              <w:tab w:val="right" w:leader="dot" w:pos="9016"/>
            </w:tabs>
            <w:rPr>
              <w:ins w:id="10" w:author="Xufeng Lin" w:date="2025-04-22T15:49:00Z" w16du:dateUtc="2025-04-22T05:49:00Z"/>
              <w:rFonts w:eastAsiaTheme="minorEastAsia" w:cstheme="minorBidi"/>
              <w:b w:val="0"/>
              <w:bCs w:val="0"/>
              <w:noProof/>
              <w:sz w:val="24"/>
              <w:szCs w:val="24"/>
              <w:lang w:eastAsia="zh-CN"/>
            </w:rPr>
          </w:pPr>
          <w:ins w:id="11"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"_Toc196229395"</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1.2 Installation Instructions</w:t>
            </w:r>
            <w:r>
              <w:rPr>
                <w:noProof/>
                <w:webHidden/>
              </w:rPr>
              <w:tab/>
            </w:r>
            <w:r>
              <w:rPr>
                <w:noProof/>
                <w:webHidden/>
              </w:rPr>
              <w:fldChar w:fldCharType="begin"/>
            </w:r>
            <w:r>
              <w:rPr>
                <w:noProof/>
                <w:webHidden/>
              </w:rPr>
              <w:instrText xml:space="preserve"> PAGEREF _Toc196229395 \h </w:instrText>
            </w:r>
            <w:r>
              <w:rPr>
                <w:noProof/>
                <w:webHidden/>
              </w:rPr>
            </w:r>
          </w:ins>
          <w:r>
            <w:rPr>
              <w:noProof/>
              <w:webHidden/>
            </w:rPr>
            <w:fldChar w:fldCharType="separate"/>
          </w:r>
          <w:ins w:id="12" w:author="Xufeng Lin" w:date="2025-04-22T15:49:00Z" w16du:dateUtc="2025-04-22T05:49:00Z">
            <w:r>
              <w:rPr>
                <w:noProof/>
                <w:webHidden/>
              </w:rPr>
              <w:t>2</w:t>
            </w:r>
            <w:r>
              <w:rPr>
                <w:noProof/>
                <w:webHidden/>
              </w:rPr>
              <w:fldChar w:fldCharType="end"/>
            </w:r>
            <w:r w:rsidRPr="00C13EA7">
              <w:rPr>
                <w:rStyle w:val="Hyperlink"/>
                <w:noProof/>
              </w:rPr>
              <w:fldChar w:fldCharType="end"/>
            </w:r>
          </w:ins>
        </w:p>
        <w:p w14:paraId="0FC711BA" w14:textId="7E8652A1" w:rsidR="004953C7" w:rsidRDefault="004953C7">
          <w:pPr>
            <w:pStyle w:val="TOC1"/>
            <w:tabs>
              <w:tab w:val="left" w:pos="660"/>
              <w:tab w:val="right" w:leader="dot" w:pos="9016"/>
            </w:tabs>
            <w:rPr>
              <w:ins w:id="13" w:author="Xufeng Lin" w:date="2025-04-22T15:49:00Z" w16du:dateUtc="2025-04-22T05:49:00Z"/>
              <w:rFonts w:eastAsiaTheme="minorEastAsia" w:cstheme="minorBidi"/>
              <w:b w:val="0"/>
              <w:bCs w:val="0"/>
              <w:i w:val="0"/>
              <w:iCs w:val="0"/>
              <w:noProof/>
              <w:lang w:eastAsia="zh-CN"/>
            </w:rPr>
          </w:pPr>
          <w:ins w:id="14"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"_Toc196229396"</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2.</w:t>
            </w:r>
            <w:r>
              <w:rPr>
                <w:rFonts w:eastAsiaTheme="minorEastAsia" w:cstheme="minorBidi"/>
                <w:b w:val="0"/>
                <w:bCs w:val="0"/>
                <w:i w:val="0"/>
                <w:iCs w:val="0"/>
                <w:noProof/>
                <w:lang w:eastAsia="zh-CN"/>
              </w:rPr>
              <w:tab/>
            </w:r>
            <w:r w:rsidRPr="00C13EA7">
              <w:rPr>
                <w:rStyle w:val="Hyperlink"/>
                <w:noProof/>
                <w:lang w:eastAsia="zh-CN"/>
              </w:rPr>
              <w:t>Image Analysis Workflow</w:t>
            </w:r>
            <w:r>
              <w:rPr>
                <w:noProof/>
                <w:webHidden/>
              </w:rPr>
              <w:tab/>
            </w:r>
            <w:r>
              <w:rPr>
                <w:noProof/>
                <w:webHidden/>
              </w:rPr>
              <w:fldChar w:fldCharType="begin"/>
            </w:r>
            <w:r>
              <w:rPr>
                <w:noProof/>
                <w:webHidden/>
              </w:rPr>
              <w:instrText xml:space="preserve"> PAGEREF _Toc196229396 \h </w:instrText>
            </w:r>
            <w:r>
              <w:rPr>
                <w:noProof/>
                <w:webHidden/>
              </w:rPr>
            </w:r>
          </w:ins>
          <w:r>
            <w:rPr>
              <w:noProof/>
              <w:webHidden/>
            </w:rPr>
            <w:fldChar w:fldCharType="separate"/>
          </w:r>
          <w:ins w:id="15" w:author="Xufeng Lin" w:date="2025-04-22T15:49:00Z" w16du:dateUtc="2025-04-22T05:49:00Z">
            <w:r>
              <w:rPr>
                <w:noProof/>
                <w:webHidden/>
              </w:rPr>
              <w:t>2</w:t>
            </w:r>
            <w:r>
              <w:rPr>
                <w:noProof/>
                <w:webHidden/>
              </w:rPr>
              <w:fldChar w:fldCharType="end"/>
            </w:r>
            <w:r w:rsidRPr="00C13EA7">
              <w:rPr>
                <w:rStyle w:val="Hyperlink"/>
                <w:noProof/>
              </w:rPr>
              <w:fldChar w:fldCharType="end"/>
            </w:r>
          </w:ins>
        </w:p>
        <w:p w14:paraId="62FFD5D9" w14:textId="6E972C35" w:rsidR="004953C7" w:rsidRDefault="004953C7">
          <w:pPr>
            <w:pStyle w:val="TOC2"/>
            <w:tabs>
              <w:tab w:val="right" w:leader="dot" w:pos="9016"/>
            </w:tabs>
            <w:rPr>
              <w:ins w:id="16" w:author="Xufeng Lin" w:date="2025-04-22T15:49:00Z" w16du:dateUtc="2025-04-22T05:49:00Z"/>
              <w:rFonts w:eastAsiaTheme="minorEastAsia" w:cstheme="minorBidi"/>
              <w:b w:val="0"/>
              <w:bCs w:val="0"/>
              <w:noProof/>
              <w:sz w:val="24"/>
              <w:szCs w:val="24"/>
              <w:lang w:eastAsia="zh-CN"/>
            </w:rPr>
          </w:pPr>
          <w:ins w:id="17"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"_Toc196229397"</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 xml:space="preserve">2.1 </w:t>
            </w:r>
            <w:r w:rsidRPr="00C13EA7">
              <w:rPr>
                <w:rStyle w:val="Hyperlink"/>
                <w:noProof/>
              </w:rPr>
              <w:t>Segmentation</w:t>
            </w:r>
            <w:r>
              <w:rPr>
                <w:noProof/>
                <w:webHidden/>
              </w:rPr>
              <w:tab/>
            </w:r>
            <w:r>
              <w:rPr>
                <w:noProof/>
                <w:webHidden/>
              </w:rPr>
              <w:fldChar w:fldCharType="begin"/>
            </w:r>
            <w:r>
              <w:rPr>
                <w:noProof/>
                <w:webHidden/>
              </w:rPr>
              <w:instrText xml:space="preserve"> PAGEREF _Toc196229397 \h </w:instrText>
            </w:r>
            <w:r>
              <w:rPr>
                <w:noProof/>
                <w:webHidden/>
              </w:rPr>
            </w:r>
          </w:ins>
          <w:r>
            <w:rPr>
              <w:noProof/>
              <w:webHidden/>
            </w:rPr>
            <w:fldChar w:fldCharType="separate"/>
          </w:r>
          <w:ins w:id="18" w:author="Xufeng Lin" w:date="2025-04-22T15:49:00Z" w16du:dateUtc="2025-04-22T05:49:00Z">
            <w:r>
              <w:rPr>
                <w:noProof/>
                <w:webHidden/>
              </w:rPr>
              <w:t>3</w:t>
            </w:r>
            <w:r>
              <w:rPr>
                <w:noProof/>
                <w:webHidden/>
              </w:rPr>
              <w:fldChar w:fldCharType="end"/>
            </w:r>
            <w:r w:rsidRPr="00C13EA7">
              <w:rPr>
                <w:rStyle w:val="Hyperlink"/>
                <w:noProof/>
              </w:rPr>
              <w:fldChar w:fldCharType="end"/>
            </w:r>
          </w:ins>
        </w:p>
        <w:p w14:paraId="0BBBD867" w14:textId="19C8D8EA" w:rsidR="004953C7" w:rsidRDefault="004953C7">
          <w:pPr>
            <w:pStyle w:val="TOC2"/>
            <w:tabs>
              <w:tab w:val="right" w:leader="dot" w:pos="9016"/>
            </w:tabs>
            <w:rPr>
              <w:ins w:id="19" w:author="Xufeng Lin" w:date="2025-04-22T15:49:00Z" w16du:dateUtc="2025-04-22T05:49:00Z"/>
              <w:rFonts w:eastAsiaTheme="minorEastAsia" w:cstheme="minorBidi"/>
              <w:b w:val="0"/>
              <w:bCs w:val="0"/>
              <w:noProof/>
              <w:sz w:val="24"/>
              <w:szCs w:val="24"/>
              <w:lang w:eastAsia="zh-CN"/>
            </w:rPr>
          </w:pPr>
          <w:ins w:id="20"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"_Toc196229398"</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2.2 Fibre Detection</w:t>
            </w:r>
            <w:r>
              <w:rPr>
                <w:noProof/>
                <w:webHidden/>
              </w:rPr>
              <w:tab/>
            </w:r>
            <w:r>
              <w:rPr>
                <w:noProof/>
                <w:webHidden/>
              </w:rPr>
              <w:fldChar w:fldCharType="begin"/>
            </w:r>
            <w:r>
              <w:rPr>
                <w:noProof/>
                <w:webHidden/>
              </w:rPr>
              <w:instrText xml:space="preserve"> PAGEREF _Toc196229398 \h </w:instrText>
            </w:r>
            <w:r>
              <w:rPr>
                <w:noProof/>
                <w:webHidden/>
              </w:rPr>
            </w:r>
          </w:ins>
          <w:r>
            <w:rPr>
              <w:noProof/>
              <w:webHidden/>
            </w:rPr>
            <w:fldChar w:fldCharType="separate"/>
          </w:r>
          <w:ins w:id="21" w:author="Xufeng Lin" w:date="2025-04-22T15:49:00Z" w16du:dateUtc="2025-04-22T05:49:00Z">
            <w:r>
              <w:rPr>
                <w:noProof/>
                <w:webHidden/>
              </w:rPr>
              <w:t>4</w:t>
            </w:r>
            <w:r>
              <w:rPr>
                <w:noProof/>
                <w:webHidden/>
              </w:rPr>
              <w:fldChar w:fldCharType="end"/>
            </w:r>
            <w:r w:rsidRPr="00C13EA7">
              <w:rPr>
                <w:rStyle w:val="Hyperlink"/>
                <w:noProof/>
              </w:rPr>
              <w:fldChar w:fldCharType="end"/>
            </w:r>
          </w:ins>
        </w:p>
        <w:p w14:paraId="4069907B" w14:textId="0615DC0D" w:rsidR="004953C7" w:rsidRDefault="004953C7">
          <w:pPr>
            <w:pStyle w:val="TOC2"/>
            <w:tabs>
              <w:tab w:val="right" w:leader="dot" w:pos="9016"/>
            </w:tabs>
            <w:rPr>
              <w:ins w:id="22" w:author="Xufeng Lin" w:date="2025-04-22T15:49:00Z" w16du:dateUtc="2025-04-22T05:49:00Z"/>
              <w:rFonts w:eastAsiaTheme="minorEastAsia" w:cstheme="minorBidi"/>
              <w:b w:val="0"/>
              <w:bCs w:val="0"/>
              <w:noProof/>
              <w:sz w:val="24"/>
              <w:szCs w:val="24"/>
              <w:lang w:eastAsia="zh-CN"/>
            </w:rPr>
          </w:pPr>
          <w:ins w:id="23"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"_Toc196229399"</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2.3 Gap Analysis</w:t>
            </w:r>
            <w:r>
              <w:rPr>
                <w:noProof/>
                <w:webHidden/>
              </w:rPr>
              <w:tab/>
            </w:r>
            <w:r>
              <w:rPr>
                <w:noProof/>
                <w:webHidden/>
              </w:rPr>
              <w:fldChar w:fldCharType="begin"/>
            </w:r>
            <w:r>
              <w:rPr>
                <w:noProof/>
                <w:webHidden/>
              </w:rPr>
              <w:instrText xml:space="preserve"> PAGEREF _Toc196229399 \h </w:instrText>
            </w:r>
            <w:r>
              <w:rPr>
                <w:noProof/>
                <w:webHidden/>
              </w:rPr>
            </w:r>
          </w:ins>
          <w:r>
            <w:rPr>
              <w:noProof/>
              <w:webHidden/>
            </w:rPr>
            <w:fldChar w:fldCharType="separate"/>
          </w:r>
          <w:ins w:id="24" w:author="Xufeng Lin" w:date="2025-04-22T15:49:00Z" w16du:dateUtc="2025-04-22T05:49:00Z">
            <w:r>
              <w:rPr>
                <w:noProof/>
                <w:webHidden/>
              </w:rPr>
              <w:t>5</w:t>
            </w:r>
            <w:r>
              <w:rPr>
                <w:noProof/>
                <w:webHidden/>
              </w:rPr>
              <w:fldChar w:fldCharType="end"/>
            </w:r>
            <w:r w:rsidRPr="00C13EA7">
              <w:rPr>
                <w:rStyle w:val="Hyperlink"/>
                <w:noProof/>
              </w:rPr>
              <w:fldChar w:fldCharType="end"/>
            </w:r>
          </w:ins>
        </w:p>
        <w:p w14:paraId="2CD886D7" w14:textId="39423DEE" w:rsidR="004953C7" w:rsidRDefault="004953C7">
          <w:pPr>
            <w:pStyle w:val="TOC2"/>
            <w:tabs>
              <w:tab w:val="right" w:leader="dot" w:pos="9016"/>
            </w:tabs>
            <w:rPr>
              <w:ins w:id="25" w:author="Xufeng Lin" w:date="2025-04-22T15:49:00Z" w16du:dateUtc="2025-04-22T05:49:00Z"/>
              <w:rFonts w:eastAsiaTheme="minorEastAsia" w:cstheme="minorBidi"/>
              <w:b w:val="0"/>
              <w:bCs w:val="0"/>
              <w:noProof/>
              <w:sz w:val="24"/>
              <w:szCs w:val="24"/>
              <w:lang w:eastAsia="zh-CN"/>
            </w:rPr>
          </w:pPr>
          <w:ins w:id="26"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"_Toc196229400"</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2.4 Batch Processing</w:t>
            </w:r>
            <w:r>
              <w:rPr>
                <w:noProof/>
                <w:webHidden/>
              </w:rPr>
              <w:tab/>
            </w:r>
            <w:r>
              <w:rPr>
                <w:noProof/>
                <w:webHidden/>
              </w:rPr>
              <w:fldChar w:fldCharType="begin"/>
            </w:r>
            <w:r>
              <w:rPr>
                <w:noProof/>
                <w:webHidden/>
              </w:rPr>
              <w:instrText xml:space="preserve"> PAGEREF _Toc196229400 \h </w:instrText>
            </w:r>
            <w:r>
              <w:rPr>
                <w:noProof/>
                <w:webHidden/>
              </w:rPr>
            </w:r>
          </w:ins>
          <w:r>
            <w:rPr>
              <w:noProof/>
              <w:webHidden/>
            </w:rPr>
            <w:fldChar w:fldCharType="separate"/>
          </w:r>
          <w:ins w:id="27" w:author="Xufeng Lin" w:date="2025-04-22T15:49:00Z" w16du:dateUtc="2025-04-22T05:49:00Z">
            <w:r>
              <w:rPr>
                <w:noProof/>
                <w:webHidden/>
              </w:rPr>
              <w:t>6</w:t>
            </w:r>
            <w:r>
              <w:rPr>
                <w:noProof/>
                <w:webHidden/>
              </w:rPr>
              <w:fldChar w:fldCharType="end"/>
            </w:r>
            <w:r w:rsidRPr="00C13EA7">
              <w:rPr>
                <w:rStyle w:val="Hyperlink"/>
                <w:noProof/>
              </w:rPr>
              <w:fldChar w:fldCharType="end"/>
            </w:r>
          </w:ins>
        </w:p>
        <w:p w14:paraId="09B9BCE0" w14:textId="2E8D625E" w:rsidR="004953C7" w:rsidRDefault="004953C7">
          <w:pPr>
            <w:pStyle w:val="TOC2"/>
            <w:tabs>
              <w:tab w:val="right" w:leader="dot" w:pos="9016"/>
            </w:tabs>
            <w:rPr>
              <w:ins w:id="28" w:author="Xufeng Lin" w:date="2025-04-22T15:49:00Z" w16du:dateUtc="2025-04-22T05:49:00Z"/>
              <w:rFonts w:eastAsiaTheme="minorEastAsia" w:cstheme="minorBidi"/>
              <w:b w:val="0"/>
              <w:bCs w:val="0"/>
              <w:noProof/>
              <w:sz w:val="24"/>
              <w:szCs w:val="24"/>
              <w:lang w:eastAsia="zh-CN"/>
            </w:rPr>
          </w:pPr>
          <w:ins w:id="29"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"_Toc196229401"</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2.5 Cabana Outputs</w:t>
            </w:r>
            <w:r>
              <w:rPr>
                <w:noProof/>
                <w:webHidden/>
              </w:rPr>
              <w:tab/>
            </w:r>
            <w:r>
              <w:rPr>
                <w:noProof/>
                <w:webHidden/>
              </w:rPr>
              <w:fldChar w:fldCharType="begin"/>
            </w:r>
            <w:r>
              <w:rPr>
                <w:noProof/>
                <w:webHidden/>
              </w:rPr>
              <w:instrText xml:space="preserve"> PAGEREF _Toc196229401 \h </w:instrText>
            </w:r>
            <w:r>
              <w:rPr>
                <w:noProof/>
                <w:webHidden/>
              </w:rPr>
            </w:r>
          </w:ins>
          <w:r>
            <w:rPr>
              <w:noProof/>
              <w:webHidden/>
            </w:rPr>
            <w:fldChar w:fldCharType="separate"/>
          </w:r>
          <w:ins w:id="30" w:author="Xufeng Lin" w:date="2025-04-22T15:49:00Z" w16du:dateUtc="2025-04-22T05:49:00Z">
            <w:r>
              <w:rPr>
                <w:noProof/>
                <w:webHidden/>
              </w:rPr>
              <w:t>7</w:t>
            </w:r>
            <w:r>
              <w:rPr>
                <w:noProof/>
                <w:webHidden/>
              </w:rPr>
              <w:fldChar w:fldCharType="end"/>
            </w:r>
            <w:r w:rsidRPr="00C13EA7">
              <w:rPr>
                <w:rStyle w:val="Hyperlink"/>
                <w:noProof/>
              </w:rPr>
              <w:fldChar w:fldCharType="end"/>
            </w:r>
          </w:ins>
        </w:p>
        <w:p w14:paraId="358F9DE4" w14:textId="6E8E5F9E" w:rsidR="004953C7" w:rsidRDefault="004953C7">
          <w:pPr>
            <w:pStyle w:val="TOC1"/>
            <w:tabs>
              <w:tab w:val="left" w:pos="660"/>
              <w:tab w:val="right" w:leader="dot" w:pos="9016"/>
            </w:tabs>
            <w:rPr>
              <w:ins w:id="31" w:author="Xufeng Lin" w:date="2025-04-22T15:49:00Z" w16du:dateUtc="2025-04-22T05:49:00Z"/>
              <w:rFonts w:eastAsiaTheme="minorEastAsia" w:cstheme="minorBidi"/>
              <w:b w:val="0"/>
              <w:bCs w:val="0"/>
              <w:i w:val="0"/>
              <w:iCs w:val="0"/>
              <w:noProof/>
              <w:lang w:eastAsia="zh-CN"/>
            </w:rPr>
          </w:pPr>
          <w:ins w:id="32"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"_Toc196229402"</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3.</w:t>
            </w:r>
            <w:r>
              <w:rPr>
                <w:rFonts w:eastAsiaTheme="minorEastAsia" w:cstheme="minorBidi"/>
                <w:b w:val="0"/>
                <w:bCs w:val="0"/>
                <w:i w:val="0"/>
                <w:iCs w:val="0"/>
                <w:noProof/>
                <w:lang w:eastAsia="zh-CN"/>
              </w:rPr>
              <w:tab/>
            </w:r>
            <w:r w:rsidRPr="00C13EA7">
              <w:rPr>
                <w:rStyle w:val="Hyperlink"/>
                <w:noProof/>
              </w:rPr>
              <w:t>PARAMETER DETAILS</w:t>
            </w:r>
            <w:r>
              <w:rPr>
                <w:noProof/>
                <w:webHidden/>
              </w:rPr>
              <w:tab/>
            </w:r>
            <w:r>
              <w:rPr>
                <w:noProof/>
                <w:webHidden/>
              </w:rPr>
              <w:fldChar w:fldCharType="begin"/>
            </w:r>
            <w:r>
              <w:rPr>
                <w:noProof/>
                <w:webHidden/>
              </w:rPr>
              <w:instrText xml:space="preserve"> PAGEREF _Toc196229402 \h </w:instrText>
            </w:r>
            <w:r>
              <w:rPr>
                <w:noProof/>
                <w:webHidden/>
              </w:rPr>
            </w:r>
          </w:ins>
          <w:r>
            <w:rPr>
              <w:noProof/>
              <w:webHidden/>
            </w:rPr>
            <w:fldChar w:fldCharType="separate"/>
          </w:r>
          <w:ins w:id="33" w:author="Xufeng Lin" w:date="2025-04-22T15:49:00Z" w16du:dateUtc="2025-04-22T05:49:00Z">
            <w:r>
              <w:rPr>
                <w:noProof/>
                <w:webHidden/>
              </w:rPr>
              <w:t>9</w:t>
            </w:r>
            <w:r>
              <w:rPr>
                <w:noProof/>
                <w:webHidden/>
              </w:rPr>
              <w:fldChar w:fldCharType="end"/>
            </w:r>
            <w:r w:rsidRPr="00C13EA7">
              <w:rPr>
                <w:rStyle w:val="Hyperlink"/>
                <w:noProof/>
              </w:rPr>
              <w:fldChar w:fldCharType="end"/>
            </w:r>
          </w:ins>
        </w:p>
        <w:p w14:paraId="61A8F65D" w14:textId="15A3E84F" w:rsidR="004953C7" w:rsidRDefault="004953C7">
          <w:pPr>
            <w:pStyle w:val="TOC2"/>
            <w:tabs>
              <w:tab w:val="right" w:leader="dot" w:pos="9016"/>
            </w:tabs>
            <w:rPr>
              <w:ins w:id="34" w:author="Xufeng Lin" w:date="2025-04-22T15:49:00Z" w16du:dateUtc="2025-04-22T05:49:00Z"/>
              <w:rFonts w:eastAsiaTheme="minorEastAsia" w:cstheme="minorBidi"/>
              <w:b w:val="0"/>
              <w:bCs w:val="0"/>
              <w:noProof/>
              <w:sz w:val="24"/>
              <w:szCs w:val="24"/>
              <w:lang w:eastAsia="zh-CN"/>
            </w:rPr>
          </w:pPr>
          <w:ins w:id="35"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"_Toc196229403"</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3.1 Configurations</w:t>
            </w:r>
            <w:r>
              <w:rPr>
                <w:noProof/>
                <w:webHidden/>
              </w:rPr>
              <w:tab/>
            </w:r>
            <w:r>
              <w:rPr>
                <w:noProof/>
                <w:webHidden/>
              </w:rPr>
              <w:fldChar w:fldCharType="begin"/>
            </w:r>
            <w:r>
              <w:rPr>
                <w:noProof/>
                <w:webHidden/>
              </w:rPr>
              <w:instrText xml:space="preserve"> PAGEREF _Toc196229403 \h </w:instrText>
            </w:r>
            <w:r>
              <w:rPr>
                <w:noProof/>
                <w:webHidden/>
              </w:rPr>
            </w:r>
          </w:ins>
          <w:r>
            <w:rPr>
              <w:noProof/>
              <w:webHidden/>
            </w:rPr>
            <w:fldChar w:fldCharType="separate"/>
          </w:r>
          <w:ins w:id="36" w:author="Xufeng Lin" w:date="2025-04-22T15:49:00Z" w16du:dateUtc="2025-04-22T05:49:00Z">
            <w:r>
              <w:rPr>
                <w:noProof/>
                <w:webHidden/>
              </w:rPr>
              <w:t>9</w:t>
            </w:r>
            <w:r>
              <w:rPr>
                <w:noProof/>
                <w:webHidden/>
              </w:rPr>
              <w:fldChar w:fldCharType="end"/>
            </w:r>
            <w:r w:rsidRPr="00C13EA7">
              <w:rPr>
                <w:rStyle w:val="Hyperlink"/>
                <w:noProof/>
              </w:rPr>
              <w:fldChar w:fldCharType="end"/>
            </w:r>
          </w:ins>
        </w:p>
        <w:p w14:paraId="2A003304" w14:textId="48896975" w:rsidR="004953C7" w:rsidRDefault="004953C7">
          <w:pPr>
            <w:pStyle w:val="TOC2"/>
            <w:tabs>
              <w:tab w:val="right" w:leader="dot" w:pos="9016"/>
            </w:tabs>
            <w:rPr>
              <w:ins w:id="37" w:author="Xufeng Lin" w:date="2025-04-22T15:49:00Z" w16du:dateUtc="2025-04-22T05:49:00Z"/>
              <w:rFonts w:eastAsiaTheme="minorEastAsia" w:cstheme="minorBidi"/>
              <w:b w:val="0"/>
              <w:bCs w:val="0"/>
              <w:noProof/>
              <w:sz w:val="24"/>
              <w:szCs w:val="24"/>
              <w:lang w:eastAsia="zh-CN"/>
            </w:rPr>
          </w:pPr>
          <w:ins w:id="38"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"_Toc196229404"</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 xml:space="preserve">3.2 </w:t>
            </w:r>
            <w:r w:rsidRPr="00C13EA7">
              <w:rPr>
                <w:rStyle w:val="Hyperlink"/>
                <w:noProof/>
              </w:rPr>
              <w:t>Segment</w:t>
            </w:r>
            <w:r w:rsidRPr="00C13EA7">
              <w:rPr>
                <w:rStyle w:val="Hyperlink"/>
                <w:noProof/>
                <w:lang w:eastAsia="zh-CN"/>
              </w:rPr>
              <w:t>ation</w:t>
            </w:r>
            <w:r w:rsidRPr="00C13EA7">
              <w:rPr>
                <w:rStyle w:val="Hyperlink"/>
                <w:noProof/>
              </w:rPr>
              <w:t xml:space="preserve"> Parameters</w:t>
            </w:r>
            <w:r>
              <w:rPr>
                <w:noProof/>
                <w:webHidden/>
              </w:rPr>
              <w:tab/>
            </w:r>
            <w:r>
              <w:rPr>
                <w:noProof/>
                <w:webHidden/>
              </w:rPr>
              <w:fldChar w:fldCharType="begin"/>
            </w:r>
            <w:r>
              <w:rPr>
                <w:noProof/>
                <w:webHidden/>
              </w:rPr>
              <w:instrText xml:space="preserve"> PAGEREF _Toc196229404 \h </w:instrText>
            </w:r>
            <w:r>
              <w:rPr>
                <w:noProof/>
                <w:webHidden/>
              </w:rPr>
            </w:r>
          </w:ins>
          <w:r>
            <w:rPr>
              <w:noProof/>
              <w:webHidden/>
            </w:rPr>
            <w:fldChar w:fldCharType="separate"/>
          </w:r>
          <w:ins w:id="39" w:author="Xufeng Lin" w:date="2025-04-22T15:49:00Z" w16du:dateUtc="2025-04-22T05:49:00Z">
            <w:r>
              <w:rPr>
                <w:noProof/>
                <w:webHidden/>
              </w:rPr>
              <w:t>9</w:t>
            </w:r>
            <w:r>
              <w:rPr>
                <w:noProof/>
                <w:webHidden/>
              </w:rPr>
              <w:fldChar w:fldCharType="end"/>
            </w:r>
            <w:r w:rsidRPr="00C13EA7">
              <w:rPr>
                <w:rStyle w:val="Hyperlink"/>
                <w:noProof/>
              </w:rPr>
              <w:fldChar w:fldCharType="end"/>
            </w:r>
          </w:ins>
        </w:p>
        <w:p w14:paraId="64B1E323" w14:textId="2808C32B" w:rsidR="004953C7" w:rsidRDefault="004953C7">
          <w:pPr>
            <w:pStyle w:val="TOC2"/>
            <w:tabs>
              <w:tab w:val="right" w:leader="dot" w:pos="9016"/>
            </w:tabs>
            <w:rPr>
              <w:ins w:id="40" w:author="Xufeng Lin" w:date="2025-04-22T15:49:00Z" w16du:dateUtc="2025-04-22T05:49:00Z"/>
              <w:rFonts w:eastAsiaTheme="minorEastAsia" w:cstheme="minorBidi"/>
              <w:b w:val="0"/>
              <w:bCs w:val="0"/>
              <w:noProof/>
              <w:sz w:val="24"/>
              <w:szCs w:val="24"/>
              <w:lang w:eastAsia="zh-CN"/>
            </w:rPr>
          </w:pPr>
          <w:ins w:id="41"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"_Toc196229405"</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3.3 Fibre Detection and Quantification</w:t>
            </w:r>
            <w:r>
              <w:rPr>
                <w:noProof/>
                <w:webHidden/>
              </w:rPr>
              <w:tab/>
            </w:r>
            <w:r>
              <w:rPr>
                <w:noProof/>
                <w:webHidden/>
              </w:rPr>
              <w:fldChar w:fldCharType="begin"/>
            </w:r>
            <w:r>
              <w:rPr>
                <w:noProof/>
                <w:webHidden/>
              </w:rPr>
              <w:instrText xml:space="preserve"> PAGEREF _Toc196229405 \h </w:instrText>
            </w:r>
            <w:r>
              <w:rPr>
                <w:noProof/>
                <w:webHidden/>
              </w:rPr>
            </w:r>
          </w:ins>
          <w:r>
            <w:rPr>
              <w:noProof/>
              <w:webHidden/>
            </w:rPr>
            <w:fldChar w:fldCharType="separate"/>
          </w:r>
          <w:ins w:id="42" w:author="Xufeng Lin" w:date="2025-04-22T15:49:00Z" w16du:dateUtc="2025-04-22T05:49:00Z">
            <w:r>
              <w:rPr>
                <w:noProof/>
                <w:webHidden/>
              </w:rPr>
              <w:t>10</w:t>
            </w:r>
            <w:r>
              <w:rPr>
                <w:noProof/>
                <w:webHidden/>
              </w:rPr>
              <w:fldChar w:fldCharType="end"/>
            </w:r>
            <w:r w:rsidRPr="00C13EA7">
              <w:rPr>
                <w:rStyle w:val="Hyperlink"/>
                <w:noProof/>
              </w:rPr>
              <w:fldChar w:fldCharType="end"/>
            </w:r>
          </w:ins>
        </w:p>
        <w:p w14:paraId="1763A8E2" w14:textId="0A4B477E" w:rsidR="004953C7" w:rsidRDefault="004953C7">
          <w:pPr>
            <w:pStyle w:val="TOC3"/>
            <w:tabs>
              <w:tab w:val="right" w:leader="dot" w:pos="9016"/>
            </w:tabs>
            <w:rPr>
              <w:ins w:id="43" w:author="Xufeng Lin" w:date="2025-04-22T15:49:00Z" w16du:dateUtc="2025-04-22T05:49:00Z"/>
              <w:rFonts w:eastAsiaTheme="minorEastAsia" w:cstheme="minorBidi"/>
              <w:noProof/>
              <w:sz w:val="24"/>
              <w:szCs w:val="24"/>
              <w:lang w:eastAsia="zh-CN"/>
            </w:rPr>
          </w:pPr>
          <w:ins w:id="44"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"_Toc196229406"</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Detection</w:t>
            </w:r>
            <w:r>
              <w:rPr>
                <w:noProof/>
                <w:webHidden/>
              </w:rPr>
              <w:tab/>
            </w:r>
            <w:r>
              <w:rPr>
                <w:noProof/>
                <w:webHidden/>
              </w:rPr>
              <w:fldChar w:fldCharType="begin"/>
            </w:r>
            <w:r>
              <w:rPr>
                <w:noProof/>
                <w:webHidden/>
              </w:rPr>
              <w:instrText xml:space="preserve"> PAGEREF _Toc196229406 \h </w:instrText>
            </w:r>
            <w:r>
              <w:rPr>
                <w:noProof/>
                <w:webHidden/>
              </w:rPr>
            </w:r>
          </w:ins>
          <w:r>
            <w:rPr>
              <w:noProof/>
              <w:webHidden/>
            </w:rPr>
            <w:fldChar w:fldCharType="separate"/>
          </w:r>
          <w:ins w:id="45" w:author="Xufeng Lin" w:date="2025-04-22T15:49:00Z" w16du:dateUtc="2025-04-22T05:49:00Z">
            <w:r>
              <w:rPr>
                <w:noProof/>
                <w:webHidden/>
              </w:rPr>
              <w:t>10</w:t>
            </w:r>
            <w:r>
              <w:rPr>
                <w:noProof/>
                <w:webHidden/>
              </w:rPr>
              <w:fldChar w:fldCharType="end"/>
            </w:r>
            <w:r w:rsidRPr="00C13EA7">
              <w:rPr>
                <w:rStyle w:val="Hyperlink"/>
                <w:noProof/>
              </w:rPr>
              <w:fldChar w:fldCharType="end"/>
            </w:r>
          </w:ins>
        </w:p>
        <w:p w14:paraId="6552A08B" w14:textId="18F1CFEF" w:rsidR="004953C7" w:rsidRDefault="004953C7">
          <w:pPr>
            <w:pStyle w:val="TOC3"/>
            <w:tabs>
              <w:tab w:val="right" w:leader="dot" w:pos="9016"/>
            </w:tabs>
            <w:rPr>
              <w:ins w:id="46" w:author="Xufeng Lin" w:date="2025-04-22T15:49:00Z" w16du:dateUtc="2025-04-22T05:49:00Z"/>
              <w:rFonts w:eastAsiaTheme="minorEastAsia" w:cstheme="minorBidi"/>
              <w:noProof/>
              <w:sz w:val="24"/>
              <w:szCs w:val="24"/>
              <w:lang w:eastAsia="zh-CN"/>
            </w:rPr>
          </w:pPr>
          <w:ins w:id="47"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"_Toc196229407"</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Quantification</w:t>
            </w:r>
            <w:r>
              <w:rPr>
                <w:noProof/>
                <w:webHidden/>
              </w:rPr>
              <w:tab/>
            </w:r>
            <w:r>
              <w:rPr>
                <w:noProof/>
                <w:webHidden/>
              </w:rPr>
              <w:fldChar w:fldCharType="begin"/>
            </w:r>
            <w:r>
              <w:rPr>
                <w:noProof/>
                <w:webHidden/>
              </w:rPr>
              <w:instrText xml:space="preserve"> PAGEREF _Toc196229407 \h </w:instrText>
            </w:r>
            <w:r>
              <w:rPr>
                <w:noProof/>
                <w:webHidden/>
              </w:rPr>
            </w:r>
          </w:ins>
          <w:r>
            <w:rPr>
              <w:noProof/>
              <w:webHidden/>
            </w:rPr>
            <w:fldChar w:fldCharType="separate"/>
          </w:r>
          <w:ins w:id="48" w:author="Xufeng Lin" w:date="2025-04-22T15:49:00Z" w16du:dateUtc="2025-04-22T05:49:00Z">
            <w:r>
              <w:rPr>
                <w:noProof/>
                <w:webHidden/>
              </w:rPr>
              <w:t>11</w:t>
            </w:r>
            <w:r>
              <w:rPr>
                <w:noProof/>
                <w:webHidden/>
              </w:rPr>
              <w:fldChar w:fldCharType="end"/>
            </w:r>
            <w:r w:rsidRPr="00C13EA7">
              <w:rPr>
                <w:rStyle w:val="Hyperlink"/>
                <w:noProof/>
              </w:rPr>
              <w:fldChar w:fldCharType="end"/>
            </w:r>
          </w:ins>
        </w:p>
        <w:p w14:paraId="2DE5E869" w14:textId="6D65D846" w:rsidR="004953C7" w:rsidRDefault="004953C7">
          <w:pPr>
            <w:pStyle w:val="TOC2"/>
            <w:tabs>
              <w:tab w:val="right" w:leader="dot" w:pos="9016"/>
            </w:tabs>
            <w:rPr>
              <w:ins w:id="49" w:author="Xufeng Lin" w:date="2025-04-22T15:49:00Z" w16du:dateUtc="2025-04-22T05:49:00Z"/>
              <w:rFonts w:eastAsiaTheme="minorEastAsia" w:cstheme="minorBidi"/>
              <w:b w:val="0"/>
              <w:bCs w:val="0"/>
              <w:noProof/>
              <w:sz w:val="24"/>
              <w:szCs w:val="24"/>
              <w:lang w:eastAsia="zh-CN"/>
            </w:rPr>
          </w:pPr>
          <w:ins w:id="50"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"_Toc196229408"</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3.4 Gap Analysis Parameters</w:t>
            </w:r>
            <w:r>
              <w:rPr>
                <w:noProof/>
                <w:webHidden/>
              </w:rPr>
              <w:tab/>
            </w:r>
            <w:r>
              <w:rPr>
                <w:noProof/>
                <w:webHidden/>
              </w:rPr>
              <w:fldChar w:fldCharType="begin"/>
            </w:r>
            <w:r>
              <w:rPr>
                <w:noProof/>
                <w:webHidden/>
              </w:rPr>
              <w:instrText xml:space="preserve"> PAGEREF _Toc196229408 \h </w:instrText>
            </w:r>
            <w:r>
              <w:rPr>
                <w:noProof/>
                <w:webHidden/>
              </w:rPr>
            </w:r>
          </w:ins>
          <w:r>
            <w:rPr>
              <w:noProof/>
              <w:webHidden/>
            </w:rPr>
            <w:fldChar w:fldCharType="separate"/>
          </w:r>
          <w:ins w:id="51" w:author="Xufeng Lin" w:date="2025-04-22T15:49:00Z" w16du:dateUtc="2025-04-22T05:49:00Z">
            <w:r>
              <w:rPr>
                <w:noProof/>
                <w:webHidden/>
              </w:rPr>
              <w:t>12</w:t>
            </w:r>
            <w:r>
              <w:rPr>
                <w:noProof/>
                <w:webHidden/>
              </w:rPr>
              <w:fldChar w:fldCharType="end"/>
            </w:r>
            <w:r w:rsidRPr="00C13EA7">
              <w:rPr>
                <w:rStyle w:val="Hyperlink"/>
                <w:noProof/>
              </w:rPr>
              <w:fldChar w:fldCharType="end"/>
            </w:r>
          </w:ins>
        </w:p>
        <w:p w14:paraId="6811DDE8" w14:textId="34E2F8C5" w:rsidR="004953C7" w:rsidRDefault="004953C7">
          <w:pPr>
            <w:pStyle w:val="TOC1"/>
            <w:tabs>
              <w:tab w:val="right" w:leader="dot" w:pos="9016"/>
            </w:tabs>
            <w:rPr>
              <w:ins w:id="52" w:author="Xufeng Lin" w:date="2025-04-22T15:49:00Z" w16du:dateUtc="2025-04-22T05:49:00Z"/>
              <w:rFonts w:eastAsiaTheme="minorEastAsia" w:cstheme="minorBidi"/>
              <w:b w:val="0"/>
              <w:bCs w:val="0"/>
              <w:i w:val="0"/>
              <w:iCs w:val="0"/>
              <w:noProof/>
              <w:lang w:eastAsia="zh-CN"/>
            </w:rPr>
          </w:pPr>
          <w:ins w:id="53"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"_Toc196229409"</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 xml:space="preserve">4. </w:t>
            </w:r>
            <w:r w:rsidRPr="00C13EA7">
              <w:rPr>
                <w:rStyle w:val="Hyperlink"/>
                <w:noProof/>
              </w:rPr>
              <w:t xml:space="preserve">List of Cabana </w:t>
            </w:r>
            <w:r w:rsidRPr="00C13EA7">
              <w:rPr>
                <w:rStyle w:val="Hyperlink"/>
                <w:noProof/>
                <w:lang w:eastAsia="zh-CN"/>
              </w:rPr>
              <w:t>R</w:t>
            </w:r>
            <w:r w:rsidRPr="00C13EA7">
              <w:rPr>
                <w:rStyle w:val="Hyperlink"/>
                <w:noProof/>
              </w:rPr>
              <w:t>ead-outs</w:t>
            </w:r>
            <w:r w:rsidRPr="00C13EA7">
              <w:rPr>
                <w:rStyle w:val="Hyperlink"/>
                <w:noProof/>
                <w:lang w:eastAsia="zh-CN"/>
              </w:rPr>
              <w:t xml:space="preserve"> (QuantificationResults.csv)</w:t>
            </w:r>
            <w:r>
              <w:rPr>
                <w:noProof/>
                <w:webHidden/>
              </w:rPr>
              <w:tab/>
            </w:r>
            <w:r>
              <w:rPr>
                <w:noProof/>
                <w:webHidden/>
              </w:rPr>
              <w:fldChar w:fldCharType="begin"/>
            </w:r>
            <w:r>
              <w:rPr>
                <w:noProof/>
                <w:webHidden/>
              </w:rPr>
              <w:instrText xml:space="preserve"> PAGEREF _Toc196229409 \h </w:instrText>
            </w:r>
            <w:r>
              <w:rPr>
                <w:noProof/>
                <w:webHidden/>
              </w:rPr>
            </w:r>
          </w:ins>
          <w:r>
            <w:rPr>
              <w:noProof/>
              <w:webHidden/>
            </w:rPr>
            <w:fldChar w:fldCharType="separate"/>
          </w:r>
          <w:ins w:id="54" w:author="Xufeng Lin" w:date="2025-04-22T15:49:00Z" w16du:dateUtc="2025-04-22T05:49:00Z">
            <w:r>
              <w:rPr>
                <w:noProof/>
                <w:webHidden/>
              </w:rPr>
              <w:t>12</w:t>
            </w:r>
            <w:r>
              <w:rPr>
                <w:noProof/>
                <w:webHidden/>
              </w:rPr>
              <w:fldChar w:fldCharType="end"/>
            </w:r>
            <w:r w:rsidRPr="00C13EA7">
              <w:rPr>
                <w:rStyle w:val="Hyperlink"/>
                <w:noProof/>
              </w:rPr>
              <w:fldChar w:fldCharType="end"/>
            </w:r>
          </w:ins>
        </w:p>
        <w:p w14:paraId="107AFE5A" w14:textId="0AD65C85" w:rsidR="004953C7" w:rsidRDefault="004953C7">
          <w:pPr>
            <w:pStyle w:val="TOC2"/>
            <w:tabs>
              <w:tab w:val="right" w:leader="dot" w:pos="9016"/>
            </w:tabs>
            <w:rPr>
              <w:ins w:id="55" w:author="Xufeng Lin" w:date="2025-04-22T15:49:00Z" w16du:dateUtc="2025-04-22T05:49:00Z"/>
              <w:rFonts w:eastAsiaTheme="minorEastAsia" w:cstheme="minorBidi"/>
              <w:b w:val="0"/>
              <w:bCs w:val="0"/>
              <w:noProof/>
              <w:sz w:val="24"/>
              <w:szCs w:val="24"/>
              <w:lang w:eastAsia="zh-CN"/>
            </w:rPr>
          </w:pPr>
          <w:ins w:id="56"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"_Toc196229410"</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4.1 Statistics Interpretation</w:t>
            </w:r>
            <w:r w:rsidRPr="00C13EA7">
              <w:rPr>
                <w:rStyle w:val="Hyperlink"/>
                <w:noProof/>
              </w:rPr>
              <w:t xml:space="preserve"> </w:t>
            </w:r>
            <w:r w:rsidRPr="00C13EA7">
              <w:rPr>
                <w:rStyle w:val="Hyperlink"/>
                <w:noProof/>
                <w:lang w:eastAsia="zh-CN"/>
              </w:rPr>
              <w:t>and Calculations</w:t>
            </w:r>
            <w:r>
              <w:rPr>
                <w:noProof/>
                <w:webHidden/>
              </w:rPr>
              <w:tab/>
            </w:r>
            <w:r>
              <w:rPr>
                <w:noProof/>
                <w:webHidden/>
              </w:rPr>
              <w:fldChar w:fldCharType="begin"/>
            </w:r>
            <w:r>
              <w:rPr>
                <w:noProof/>
                <w:webHidden/>
              </w:rPr>
              <w:instrText xml:space="preserve"> PAGEREF _Toc196229410 \h </w:instrText>
            </w:r>
            <w:r>
              <w:rPr>
                <w:noProof/>
                <w:webHidden/>
              </w:rPr>
            </w:r>
          </w:ins>
          <w:r>
            <w:rPr>
              <w:noProof/>
              <w:webHidden/>
            </w:rPr>
            <w:fldChar w:fldCharType="separate"/>
          </w:r>
          <w:ins w:id="57" w:author="Xufeng Lin" w:date="2025-04-22T15:49:00Z" w16du:dateUtc="2025-04-22T05:49:00Z">
            <w:r>
              <w:rPr>
                <w:noProof/>
                <w:webHidden/>
              </w:rPr>
              <w:t>12</w:t>
            </w:r>
            <w:r>
              <w:rPr>
                <w:noProof/>
                <w:webHidden/>
              </w:rPr>
              <w:fldChar w:fldCharType="end"/>
            </w:r>
            <w:r w:rsidRPr="00C13EA7">
              <w:rPr>
                <w:rStyle w:val="Hyperlink"/>
                <w:noProof/>
              </w:rPr>
              <w:fldChar w:fldCharType="end"/>
            </w:r>
          </w:ins>
        </w:p>
        <w:p w14:paraId="597C79D7" w14:textId="00D98291" w:rsidR="004953C7" w:rsidRDefault="004953C7">
          <w:pPr>
            <w:pStyle w:val="TOC2"/>
            <w:tabs>
              <w:tab w:val="right" w:leader="dot" w:pos="9016"/>
            </w:tabs>
            <w:rPr>
              <w:ins w:id="58" w:author="Xufeng Lin" w:date="2025-04-22T15:49:00Z" w16du:dateUtc="2025-04-22T05:49:00Z"/>
              <w:rFonts w:eastAsiaTheme="minorEastAsia" w:cstheme="minorBidi"/>
              <w:b w:val="0"/>
              <w:bCs w:val="0"/>
              <w:noProof/>
              <w:sz w:val="24"/>
              <w:szCs w:val="24"/>
              <w:lang w:eastAsia="zh-CN"/>
            </w:rPr>
          </w:pPr>
          <w:ins w:id="59"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"_Toc196229411"</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 xml:space="preserve">4.2 </w:t>
            </w:r>
            <w:r w:rsidRPr="00C13EA7">
              <w:rPr>
                <w:rStyle w:val="Hyperlink"/>
                <w:noProof/>
              </w:rPr>
              <w:t>G</w:t>
            </w:r>
            <w:r w:rsidRPr="00C13EA7">
              <w:rPr>
                <w:rStyle w:val="Hyperlink"/>
                <w:noProof/>
                <w:lang w:eastAsia="zh-CN"/>
              </w:rPr>
              <w:t>ap</w:t>
            </w:r>
            <w:r w:rsidRPr="00C13EA7">
              <w:rPr>
                <w:rStyle w:val="Hyperlink"/>
                <w:noProof/>
              </w:rPr>
              <w:t xml:space="preserve"> A</w:t>
            </w:r>
            <w:r w:rsidRPr="00C13EA7">
              <w:rPr>
                <w:rStyle w:val="Hyperlink"/>
                <w:noProof/>
                <w:lang w:eastAsia="zh-CN"/>
              </w:rPr>
              <w:t>nalysis</w:t>
            </w:r>
            <w:r w:rsidRPr="00C13EA7">
              <w:rPr>
                <w:rStyle w:val="Hyperlink"/>
                <w:noProof/>
              </w:rPr>
              <w:t xml:space="preserve"> R</w:t>
            </w:r>
            <w:r w:rsidRPr="00C13EA7">
              <w:rPr>
                <w:rStyle w:val="Hyperlink"/>
                <w:noProof/>
                <w:lang w:eastAsia="zh-CN"/>
              </w:rPr>
              <w:t>esults</w:t>
            </w:r>
            <w:r>
              <w:rPr>
                <w:noProof/>
                <w:webHidden/>
              </w:rPr>
              <w:tab/>
            </w:r>
            <w:r>
              <w:rPr>
                <w:noProof/>
                <w:webHidden/>
              </w:rPr>
              <w:fldChar w:fldCharType="begin"/>
            </w:r>
            <w:r>
              <w:rPr>
                <w:noProof/>
                <w:webHidden/>
              </w:rPr>
              <w:instrText xml:space="preserve"> PAGEREF _Toc196229411 \h </w:instrText>
            </w:r>
            <w:r>
              <w:rPr>
                <w:noProof/>
                <w:webHidden/>
              </w:rPr>
            </w:r>
          </w:ins>
          <w:r>
            <w:rPr>
              <w:noProof/>
              <w:webHidden/>
            </w:rPr>
            <w:fldChar w:fldCharType="separate"/>
          </w:r>
          <w:ins w:id="60" w:author="Xufeng Lin" w:date="2025-04-22T15:49:00Z" w16du:dateUtc="2025-04-22T05:49:00Z">
            <w:r>
              <w:rPr>
                <w:noProof/>
                <w:webHidden/>
              </w:rPr>
              <w:t>14</w:t>
            </w:r>
            <w:r>
              <w:rPr>
                <w:noProof/>
                <w:webHidden/>
              </w:rPr>
              <w:fldChar w:fldCharType="end"/>
            </w:r>
            <w:r w:rsidRPr="00C13EA7">
              <w:rPr>
                <w:rStyle w:val="Hyperlink"/>
                <w:noProof/>
              </w:rPr>
              <w:fldChar w:fldCharType="end"/>
            </w:r>
          </w:ins>
        </w:p>
        <w:p w14:paraId="175B2152" w14:textId="3CC9D06E" w:rsidR="004953C7" w:rsidRDefault="004953C7">
          <w:pPr>
            <w:pStyle w:val="TOC1"/>
            <w:tabs>
              <w:tab w:val="right" w:leader="dot" w:pos="9016"/>
            </w:tabs>
            <w:rPr>
              <w:ins w:id="61" w:author="Xufeng Lin" w:date="2025-04-22T15:49:00Z" w16du:dateUtc="2025-04-22T05:49:00Z"/>
              <w:rFonts w:eastAsiaTheme="minorEastAsia" w:cstheme="minorBidi"/>
              <w:b w:val="0"/>
              <w:bCs w:val="0"/>
              <w:i w:val="0"/>
              <w:iCs w:val="0"/>
              <w:noProof/>
              <w:lang w:eastAsia="zh-CN"/>
            </w:rPr>
          </w:pPr>
          <w:ins w:id="62" w:author="Xufeng Lin" w:date="2025-04-22T15:49:00Z" w16du:dateUtc="2025-04-22T05:49:00Z">
            <w:r w:rsidRPr="00C13EA7">
              <w:rPr>
                <w:rStyle w:val="Hyperlink"/>
                <w:noProof/>
              </w:rPr>
              <w:fldChar w:fldCharType="begin"/>
            </w:r>
            <w:r w:rsidRPr="00C13EA7">
              <w:rPr>
                <w:rStyle w:val="Hyperlink"/>
                <w:noProof/>
              </w:rPr>
              <w:instrText xml:space="preserve"> </w:instrText>
            </w:r>
            <w:r>
              <w:rPr>
                <w:noProof/>
              </w:rPr>
              <w:instrText>HYPERLINK \l "_Toc196229412"</w:instrText>
            </w:r>
            <w:r w:rsidRPr="00C13EA7">
              <w:rPr>
                <w:rStyle w:val="Hyperlink"/>
                <w:noProof/>
              </w:rPr>
              <w:instrText xml:space="preserve"> </w:instrText>
            </w:r>
            <w:r w:rsidRPr="00C13EA7">
              <w:rPr>
                <w:rStyle w:val="Hyperlink"/>
                <w:noProof/>
              </w:rPr>
            </w:r>
            <w:r w:rsidRPr="00C13EA7">
              <w:rPr>
                <w:rStyle w:val="Hyperlink"/>
                <w:noProof/>
              </w:rPr>
              <w:fldChar w:fldCharType="separate"/>
            </w:r>
            <w:r w:rsidRPr="00C13EA7">
              <w:rPr>
                <w:rStyle w:val="Hyperlink"/>
                <w:noProof/>
                <w:lang w:eastAsia="zh-CN"/>
              </w:rPr>
              <w:t>5. FAQs</w:t>
            </w:r>
            <w:r>
              <w:rPr>
                <w:noProof/>
                <w:webHidden/>
              </w:rPr>
              <w:tab/>
            </w:r>
            <w:r>
              <w:rPr>
                <w:noProof/>
                <w:webHidden/>
              </w:rPr>
              <w:fldChar w:fldCharType="begin"/>
            </w:r>
            <w:r>
              <w:rPr>
                <w:noProof/>
                <w:webHidden/>
              </w:rPr>
              <w:instrText xml:space="preserve"> PAGEREF _Toc196229412 \h </w:instrText>
            </w:r>
            <w:r>
              <w:rPr>
                <w:noProof/>
                <w:webHidden/>
              </w:rPr>
            </w:r>
          </w:ins>
          <w:r>
            <w:rPr>
              <w:noProof/>
              <w:webHidden/>
            </w:rPr>
            <w:fldChar w:fldCharType="separate"/>
          </w:r>
          <w:ins w:id="63" w:author="Xufeng Lin" w:date="2025-04-22T15:49:00Z" w16du:dateUtc="2025-04-22T05:49:00Z">
            <w:r>
              <w:rPr>
                <w:noProof/>
                <w:webHidden/>
              </w:rPr>
              <w:t>15</w:t>
            </w:r>
            <w:r>
              <w:rPr>
                <w:noProof/>
                <w:webHidden/>
              </w:rPr>
              <w:fldChar w:fldCharType="end"/>
            </w:r>
            <w:r w:rsidRPr="00C13EA7">
              <w:rPr>
                <w:rStyle w:val="Hyperlink"/>
                <w:noProof/>
              </w:rPr>
              <w:fldChar w:fldCharType="end"/>
            </w:r>
          </w:ins>
        </w:p>
        <w:p w14:paraId="1E915C44" w14:textId="1E1A1611" w:rsidR="00FD17B2" w:rsidDel="00645802" w:rsidRDefault="00FD17B2">
          <w:pPr>
            <w:pStyle w:val="TOC1"/>
            <w:tabs>
              <w:tab w:val="left" w:pos="660"/>
              <w:tab w:val="right" w:leader="dot" w:pos="9016"/>
            </w:tabs>
            <w:rPr>
              <w:del w:id="64" w:author="Xufeng Lin" w:date="2025-04-22T15:48:00Z" w16du:dateUtc="2025-04-22T05:48:00Z"/>
              <w:rFonts w:eastAsiaTheme="minorEastAsia" w:cstheme="minorBidi"/>
              <w:b w:val="0"/>
              <w:bCs w:val="0"/>
              <w:i w:val="0"/>
              <w:iCs w:val="0"/>
              <w:noProof/>
              <w:lang w:eastAsia="zh-CN"/>
            </w:rPr>
          </w:pPr>
          <w:del w:id="65" w:author="Xufeng Lin" w:date="2025-04-22T15:48:00Z" w16du:dateUtc="2025-04-22T05:48:00Z">
            <w:r w:rsidRPr="00645802" w:rsidDel="00645802">
              <w:rPr>
                <w:rStyle w:val="Hyperlink"/>
                <w:noProof/>
                <w:lang w:eastAsia="zh-CN"/>
                <w:rPrChange w:id="66" w:author="Xufeng Lin" w:date="2025-04-22T15:48:00Z" w16du:dateUtc="2025-04-22T05:48:00Z">
                  <w:rPr>
                    <w:rStyle w:val="Hyperlink"/>
                    <w:noProof/>
                    <w:lang w:eastAsia="zh-CN"/>
                  </w:rPr>
                </w:rPrChange>
              </w:rPr>
              <w:delText>1.</w:delText>
            </w:r>
            <w:r w:rsidDel="00645802">
              <w:rPr>
                <w:rFonts w:eastAsiaTheme="minorEastAsia" w:cstheme="minorBidi"/>
                <w:b w:val="0"/>
                <w:bCs w:val="0"/>
                <w:i w:val="0"/>
                <w:iCs w:val="0"/>
                <w:noProof/>
                <w:lang w:eastAsia="zh-CN"/>
              </w:rPr>
              <w:tab/>
            </w:r>
            <w:r w:rsidRPr="00645802" w:rsidDel="00645802">
              <w:rPr>
                <w:rStyle w:val="Hyperlink"/>
                <w:noProof/>
              </w:rPr>
              <w:delText>INSTALLATION</w:delText>
            </w:r>
            <w:r w:rsidDel="00645802">
              <w:rPr>
                <w:noProof/>
                <w:webHidden/>
              </w:rPr>
              <w:tab/>
              <w:delText>1</w:delText>
            </w:r>
          </w:del>
        </w:p>
        <w:p w14:paraId="498D4D7B" w14:textId="3F063681" w:rsidR="00FD17B2" w:rsidDel="00645802" w:rsidRDefault="00FD17B2">
          <w:pPr>
            <w:pStyle w:val="TOC2"/>
            <w:tabs>
              <w:tab w:val="right" w:leader="dot" w:pos="9016"/>
            </w:tabs>
            <w:rPr>
              <w:del w:id="67" w:author="Xufeng Lin" w:date="2025-04-22T15:48:00Z" w16du:dateUtc="2025-04-22T05:48:00Z"/>
              <w:rFonts w:eastAsiaTheme="minorEastAsia" w:cstheme="minorBidi"/>
              <w:b w:val="0"/>
              <w:bCs w:val="0"/>
              <w:noProof/>
              <w:sz w:val="24"/>
              <w:szCs w:val="24"/>
              <w:lang w:eastAsia="zh-CN"/>
            </w:rPr>
          </w:pPr>
          <w:del w:id="68" w:author="Xufeng Lin" w:date="2025-04-22T15:48:00Z" w16du:dateUtc="2025-04-22T05:48:00Z">
            <w:r w:rsidRPr="00645802" w:rsidDel="00645802">
              <w:rPr>
                <w:rStyle w:val="Hyperlink"/>
                <w:noProof/>
                <w:lang w:eastAsia="zh-CN"/>
              </w:rPr>
              <w:delText>1.1 System</w:delText>
            </w:r>
            <w:r w:rsidRPr="00645802" w:rsidDel="00645802">
              <w:rPr>
                <w:rStyle w:val="Hyperlink"/>
                <w:noProof/>
              </w:rPr>
              <w:delText xml:space="preserve"> </w:delText>
            </w:r>
            <w:r w:rsidRPr="00645802" w:rsidDel="00645802">
              <w:rPr>
                <w:rStyle w:val="Hyperlink"/>
                <w:noProof/>
                <w:lang w:eastAsia="zh-CN"/>
              </w:rPr>
              <w:delText>Requirements</w:delText>
            </w:r>
            <w:r w:rsidDel="00645802">
              <w:rPr>
                <w:noProof/>
                <w:webHidden/>
              </w:rPr>
              <w:tab/>
              <w:delText>1</w:delText>
            </w:r>
          </w:del>
        </w:p>
        <w:p w14:paraId="4CE24B0A" w14:textId="68D94199" w:rsidR="00FD17B2" w:rsidDel="00645802" w:rsidRDefault="00FD17B2">
          <w:pPr>
            <w:pStyle w:val="TOC2"/>
            <w:tabs>
              <w:tab w:val="right" w:leader="dot" w:pos="9016"/>
            </w:tabs>
            <w:rPr>
              <w:del w:id="69" w:author="Xufeng Lin" w:date="2025-04-22T15:48:00Z" w16du:dateUtc="2025-04-22T05:48:00Z"/>
              <w:rFonts w:eastAsiaTheme="minorEastAsia" w:cstheme="minorBidi"/>
              <w:b w:val="0"/>
              <w:bCs w:val="0"/>
              <w:noProof/>
              <w:sz w:val="24"/>
              <w:szCs w:val="24"/>
              <w:lang w:eastAsia="zh-CN"/>
            </w:rPr>
          </w:pPr>
          <w:del w:id="70" w:author="Xufeng Lin" w:date="2025-04-22T15:48:00Z" w16du:dateUtc="2025-04-22T05:48:00Z">
            <w:r w:rsidRPr="00645802" w:rsidDel="00645802">
              <w:rPr>
                <w:rStyle w:val="Hyperlink"/>
                <w:noProof/>
                <w:lang w:eastAsia="zh-CN"/>
              </w:rPr>
              <w:delText>1.2 Installation Instructions</w:delText>
            </w:r>
            <w:r w:rsidDel="00645802">
              <w:rPr>
                <w:noProof/>
                <w:webHidden/>
              </w:rPr>
              <w:tab/>
              <w:delText>1</w:delText>
            </w:r>
          </w:del>
        </w:p>
        <w:p w14:paraId="206592EE" w14:textId="7F658877" w:rsidR="00FD17B2" w:rsidDel="00645802" w:rsidRDefault="00FD17B2">
          <w:pPr>
            <w:pStyle w:val="TOC1"/>
            <w:tabs>
              <w:tab w:val="left" w:pos="660"/>
              <w:tab w:val="right" w:leader="dot" w:pos="9016"/>
            </w:tabs>
            <w:rPr>
              <w:del w:id="71" w:author="Xufeng Lin" w:date="2025-04-22T15:48:00Z" w16du:dateUtc="2025-04-22T05:48:00Z"/>
              <w:rFonts w:eastAsiaTheme="minorEastAsia" w:cstheme="minorBidi"/>
              <w:b w:val="0"/>
              <w:bCs w:val="0"/>
              <w:i w:val="0"/>
              <w:iCs w:val="0"/>
              <w:noProof/>
              <w:lang w:eastAsia="zh-CN"/>
            </w:rPr>
          </w:pPr>
          <w:del w:id="72" w:author="Xufeng Lin" w:date="2025-04-22T15:48:00Z" w16du:dateUtc="2025-04-22T05:48:00Z">
            <w:r w:rsidRPr="00645802" w:rsidDel="00645802">
              <w:rPr>
                <w:rStyle w:val="Hyperlink"/>
                <w:noProof/>
                <w:lang w:eastAsia="zh-CN"/>
                <w:rPrChange w:id="73" w:author="Xufeng Lin" w:date="2025-04-22T15:48:00Z" w16du:dateUtc="2025-04-22T05:48:00Z">
                  <w:rPr>
                    <w:rStyle w:val="Hyperlink"/>
                    <w:noProof/>
                    <w:lang w:eastAsia="zh-CN"/>
                  </w:rPr>
                </w:rPrChange>
              </w:rPr>
              <w:delText>2.</w:delText>
            </w:r>
            <w:r w:rsidDel="00645802">
              <w:rPr>
                <w:rFonts w:eastAsiaTheme="minorEastAsia" w:cstheme="minorBidi"/>
                <w:b w:val="0"/>
                <w:bCs w:val="0"/>
                <w:i w:val="0"/>
                <w:iCs w:val="0"/>
                <w:noProof/>
                <w:lang w:eastAsia="zh-CN"/>
              </w:rPr>
              <w:tab/>
            </w:r>
            <w:r w:rsidRPr="00645802" w:rsidDel="00645802">
              <w:rPr>
                <w:rStyle w:val="Hyperlink"/>
                <w:noProof/>
                <w:lang w:eastAsia="zh-CN"/>
              </w:rPr>
              <w:delText>Image Analysis Workflow</w:delText>
            </w:r>
            <w:r w:rsidDel="00645802">
              <w:rPr>
                <w:noProof/>
                <w:webHidden/>
              </w:rPr>
              <w:tab/>
              <w:delText>2</w:delText>
            </w:r>
          </w:del>
        </w:p>
        <w:p w14:paraId="73C27532" w14:textId="392BF944" w:rsidR="00FD17B2" w:rsidDel="00645802" w:rsidRDefault="00FD17B2">
          <w:pPr>
            <w:pStyle w:val="TOC2"/>
            <w:tabs>
              <w:tab w:val="right" w:leader="dot" w:pos="9016"/>
            </w:tabs>
            <w:rPr>
              <w:del w:id="74" w:author="Xufeng Lin" w:date="2025-04-22T15:48:00Z" w16du:dateUtc="2025-04-22T05:48:00Z"/>
              <w:rFonts w:eastAsiaTheme="minorEastAsia" w:cstheme="minorBidi"/>
              <w:b w:val="0"/>
              <w:bCs w:val="0"/>
              <w:noProof/>
              <w:sz w:val="24"/>
              <w:szCs w:val="24"/>
              <w:lang w:eastAsia="zh-CN"/>
            </w:rPr>
          </w:pPr>
          <w:del w:id="75" w:author="Xufeng Lin" w:date="2025-04-22T15:48:00Z" w16du:dateUtc="2025-04-22T05:48:00Z">
            <w:r w:rsidRPr="00645802" w:rsidDel="00645802">
              <w:rPr>
                <w:rStyle w:val="Hyperlink"/>
                <w:noProof/>
                <w:lang w:eastAsia="zh-CN"/>
              </w:rPr>
              <w:delText xml:space="preserve">2.1 </w:delText>
            </w:r>
            <w:r w:rsidRPr="00645802" w:rsidDel="00645802">
              <w:rPr>
                <w:rStyle w:val="Hyperlink"/>
                <w:noProof/>
              </w:rPr>
              <w:delText>Segmentation</w:delText>
            </w:r>
            <w:r w:rsidDel="00645802">
              <w:rPr>
                <w:noProof/>
                <w:webHidden/>
              </w:rPr>
              <w:tab/>
              <w:delText>2</w:delText>
            </w:r>
          </w:del>
        </w:p>
        <w:p w14:paraId="0616FCF9" w14:textId="51B9F09D" w:rsidR="00FD17B2" w:rsidDel="00645802" w:rsidRDefault="00FD17B2">
          <w:pPr>
            <w:pStyle w:val="TOC2"/>
            <w:tabs>
              <w:tab w:val="right" w:leader="dot" w:pos="9016"/>
            </w:tabs>
            <w:rPr>
              <w:del w:id="76" w:author="Xufeng Lin" w:date="2025-04-22T15:48:00Z" w16du:dateUtc="2025-04-22T05:48:00Z"/>
              <w:rFonts w:eastAsiaTheme="minorEastAsia" w:cstheme="minorBidi"/>
              <w:b w:val="0"/>
              <w:bCs w:val="0"/>
              <w:noProof/>
              <w:sz w:val="24"/>
              <w:szCs w:val="24"/>
              <w:lang w:eastAsia="zh-CN"/>
            </w:rPr>
          </w:pPr>
          <w:del w:id="77" w:author="Xufeng Lin" w:date="2025-04-22T15:48:00Z" w16du:dateUtc="2025-04-22T05:48:00Z">
            <w:r w:rsidRPr="00645802" w:rsidDel="00645802">
              <w:rPr>
                <w:rStyle w:val="Hyperlink"/>
                <w:noProof/>
                <w:lang w:eastAsia="zh-CN"/>
              </w:rPr>
              <w:delText>2.2 Fibre Detection</w:delText>
            </w:r>
            <w:r w:rsidDel="00645802">
              <w:rPr>
                <w:noProof/>
                <w:webHidden/>
              </w:rPr>
              <w:tab/>
              <w:delText>3</w:delText>
            </w:r>
          </w:del>
        </w:p>
        <w:p w14:paraId="3AF38F09" w14:textId="5D1200DD" w:rsidR="00FD17B2" w:rsidDel="00645802" w:rsidRDefault="00FD17B2">
          <w:pPr>
            <w:pStyle w:val="TOC2"/>
            <w:tabs>
              <w:tab w:val="right" w:leader="dot" w:pos="9016"/>
            </w:tabs>
            <w:rPr>
              <w:del w:id="78" w:author="Xufeng Lin" w:date="2025-04-22T15:48:00Z" w16du:dateUtc="2025-04-22T05:48:00Z"/>
              <w:rFonts w:eastAsiaTheme="minorEastAsia" w:cstheme="minorBidi"/>
              <w:b w:val="0"/>
              <w:bCs w:val="0"/>
              <w:noProof/>
              <w:sz w:val="24"/>
              <w:szCs w:val="24"/>
              <w:lang w:eastAsia="zh-CN"/>
            </w:rPr>
          </w:pPr>
          <w:del w:id="79" w:author="Xufeng Lin" w:date="2025-04-22T15:48:00Z" w16du:dateUtc="2025-04-22T05:48:00Z">
            <w:r w:rsidRPr="00645802" w:rsidDel="00645802">
              <w:rPr>
                <w:rStyle w:val="Hyperlink"/>
                <w:noProof/>
                <w:lang w:eastAsia="zh-CN"/>
              </w:rPr>
              <w:delText>2.3 Gap Analysis</w:delText>
            </w:r>
            <w:r w:rsidDel="00645802">
              <w:rPr>
                <w:noProof/>
                <w:webHidden/>
              </w:rPr>
              <w:tab/>
              <w:delText>4</w:delText>
            </w:r>
          </w:del>
        </w:p>
        <w:p w14:paraId="2CC3170D" w14:textId="0290B7A3" w:rsidR="00FD17B2" w:rsidDel="00645802" w:rsidRDefault="00FD17B2">
          <w:pPr>
            <w:pStyle w:val="TOC2"/>
            <w:tabs>
              <w:tab w:val="right" w:leader="dot" w:pos="9016"/>
            </w:tabs>
            <w:rPr>
              <w:del w:id="80" w:author="Xufeng Lin" w:date="2025-04-22T15:48:00Z" w16du:dateUtc="2025-04-22T05:48:00Z"/>
              <w:rFonts w:eastAsiaTheme="minorEastAsia" w:cstheme="minorBidi"/>
              <w:b w:val="0"/>
              <w:bCs w:val="0"/>
              <w:noProof/>
              <w:sz w:val="24"/>
              <w:szCs w:val="24"/>
              <w:lang w:eastAsia="zh-CN"/>
            </w:rPr>
          </w:pPr>
          <w:del w:id="81" w:author="Xufeng Lin" w:date="2025-04-22T15:48:00Z" w16du:dateUtc="2025-04-22T05:48:00Z">
            <w:r w:rsidRPr="00645802" w:rsidDel="00645802">
              <w:rPr>
                <w:rStyle w:val="Hyperlink"/>
                <w:noProof/>
                <w:lang w:eastAsia="zh-CN"/>
              </w:rPr>
              <w:delText>2.4 Batch Processing</w:delText>
            </w:r>
            <w:r w:rsidDel="00645802">
              <w:rPr>
                <w:noProof/>
                <w:webHidden/>
              </w:rPr>
              <w:tab/>
              <w:delText>5</w:delText>
            </w:r>
          </w:del>
        </w:p>
        <w:p w14:paraId="53580BD6" w14:textId="4A83AD3E" w:rsidR="00FD17B2" w:rsidDel="00645802" w:rsidRDefault="00FD17B2">
          <w:pPr>
            <w:pStyle w:val="TOC2"/>
            <w:tabs>
              <w:tab w:val="right" w:leader="dot" w:pos="9016"/>
            </w:tabs>
            <w:rPr>
              <w:del w:id="82" w:author="Xufeng Lin" w:date="2025-04-22T15:48:00Z" w16du:dateUtc="2025-04-22T05:48:00Z"/>
              <w:rFonts w:eastAsiaTheme="minorEastAsia" w:cstheme="minorBidi"/>
              <w:b w:val="0"/>
              <w:bCs w:val="0"/>
              <w:noProof/>
              <w:sz w:val="24"/>
              <w:szCs w:val="24"/>
              <w:lang w:eastAsia="zh-CN"/>
            </w:rPr>
          </w:pPr>
          <w:del w:id="83" w:author="Xufeng Lin" w:date="2025-04-22T15:48:00Z" w16du:dateUtc="2025-04-22T05:48:00Z">
            <w:r w:rsidRPr="00645802" w:rsidDel="00645802">
              <w:rPr>
                <w:rStyle w:val="Hyperlink"/>
                <w:noProof/>
                <w:lang w:eastAsia="zh-CN"/>
              </w:rPr>
              <w:delText>2.5 Cabana Output Fold</w:delText>
            </w:r>
            <w:r w:rsidRPr="00645802" w:rsidDel="00645802">
              <w:rPr>
                <w:rStyle w:val="Hyperlink"/>
                <w:noProof/>
                <w:lang w:eastAsia="zh-CN"/>
              </w:rPr>
              <w:delText>e</w:delText>
            </w:r>
            <w:r w:rsidRPr="00645802" w:rsidDel="00645802">
              <w:rPr>
                <w:rStyle w:val="Hyperlink"/>
                <w:noProof/>
                <w:lang w:eastAsia="zh-CN"/>
              </w:rPr>
              <w:delText>r Structure</w:delText>
            </w:r>
            <w:r w:rsidDel="00645802">
              <w:rPr>
                <w:noProof/>
                <w:webHidden/>
              </w:rPr>
              <w:tab/>
              <w:delText>6</w:delText>
            </w:r>
          </w:del>
        </w:p>
        <w:p w14:paraId="73CB00D5" w14:textId="121942EF" w:rsidR="00FD17B2" w:rsidDel="00645802" w:rsidRDefault="00FD17B2">
          <w:pPr>
            <w:pStyle w:val="TOC1"/>
            <w:tabs>
              <w:tab w:val="left" w:pos="660"/>
              <w:tab w:val="right" w:leader="dot" w:pos="9016"/>
            </w:tabs>
            <w:rPr>
              <w:del w:id="84" w:author="Xufeng Lin" w:date="2025-04-22T15:48:00Z" w16du:dateUtc="2025-04-22T05:48:00Z"/>
              <w:rFonts w:eastAsiaTheme="minorEastAsia" w:cstheme="minorBidi"/>
              <w:b w:val="0"/>
              <w:bCs w:val="0"/>
              <w:i w:val="0"/>
              <w:iCs w:val="0"/>
              <w:noProof/>
              <w:lang w:eastAsia="zh-CN"/>
            </w:rPr>
          </w:pPr>
          <w:del w:id="85" w:author="Xufeng Lin" w:date="2025-04-22T15:48:00Z" w16du:dateUtc="2025-04-22T05:48:00Z">
            <w:r w:rsidRPr="00645802" w:rsidDel="00645802">
              <w:rPr>
                <w:rStyle w:val="Hyperlink"/>
                <w:noProof/>
                <w:lang w:eastAsia="zh-CN"/>
              </w:rPr>
              <w:delText>3.</w:delText>
            </w:r>
            <w:r w:rsidDel="00645802">
              <w:rPr>
                <w:rFonts w:eastAsiaTheme="minorEastAsia" w:cstheme="minorBidi"/>
                <w:b w:val="0"/>
                <w:bCs w:val="0"/>
                <w:i w:val="0"/>
                <w:iCs w:val="0"/>
                <w:noProof/>
                <w:lang w:eastAsia="zh-CN"/>
              </w:rPr>
              <w:tab/>
            </w:r>
            <w:r w:rsidRPr="00645802" w:rsidDel="00645802">
              <w:rPr>
                <w:rStyle w:val="Hyperlink"/>
                <w:noProof/>
              </w:rPr>
              <w:delText>PARAMETER DETAILS</w:delText>
            </w:r>
            <w:r w:rsidDel="00645802">
              <w:rPr>
                <w:noProof/>
                <w:webHidden/>
              </w:rPr>
              <w:tab/>
              <w:delText>8</w:delText>
            </w:r>
          </w:del>
        </w:p>
        <w:p w14:paraId="4DEBE164" w14:textId="395DB56E" w:rsidR="00FD17B2" w:rsidDel="00645802" w:rsidRDefault="00FD17B2">
          <w:pPr>
            <w:pStyle w:val="TOC2"/>
            <w:tabs>
              <w:tab w:val="right" w:leader="dot" w:pos="9016"/>
            </w:tabs>
            <w:rPr>
              <w:del w:id="86" w:author="Xufeng Lin" w:date="2025-04-22T15:48:00Z" w16du:dateUtc="2025-04-22T05:48:00Z"/>
              <w:rFonts w:eastAsiaTheme="minorEastAsia" w:cstheme="minorBidi"/>
              <w:b w:val="0"/>
              <w:bCs w:val="0"/>
              <w:noProof/>
              <w:sz w:val="24"/>
              <w:szCs w:val="24"/>
              <w:lang w:eastAsia="zh-CN"/>
            </w:rPr>
          </w:pPr>
          <w:del w:id="87" w:author="Xufeng Lin" w:date="2025-04-22T15:48:00Z" w16du:dateUtc="2025-04-22T05:48:00Z">
            <w:r w:rsidRPr="00645802" w:rsidDel="00645802">
              <w:rPr>
                <w:rStyle w:val="Hyperlink"/>
                <w:noProof/>
                <w:lang w:eastAsia="zh-CN"/>
              </w:rPr>
              <w:delText>3.1 Configurations</w:delText>
            </w:r>
            <w:r w:rsidDel="00645802">
              <w:rPr>
                <w:noProof/>
                <w:webHidden/>
              </w:rPr>
              <w:tab/>
              <w:delText>8</w:delText>
            </w:r>
          </w:del>
        </w:p>
        <w:p w14:paraId="6D329676" w14:textId="2285EC04" w:rsidR="00FD17B2" w:rsidDel="00645802" w:rsidRDefault="00FD17B2">
          <w:pPr>
            <w:pStyle w:val="TOC2"/>
            <w:tabs>
              <w:tab w:val="right" w:leader="dot" w:pos="9016"/>
            </w:tabs>
            <w:rPr>
              <w:del w:id="88" w:author="Xufeng Lin" w:date="2025-04-22T15:48:00Z" w16du:dateUtc="2025-04-22T05:48:00Z"/>
              <w:rFonts w:eastAsiaTheme="minorEastAsia" w:cstheme="minorBidi"/>
              <w:b w:val="0"/>
              <w:bCs w:val="0"/>
              <w:noProof/>
              <w:sz w:val="24"/>
              <w:szCs w:val="24"/>
              <w:lang w:eastAsia="zh-CN"/>
            </w:rPr>
          </w:pPr>
          <w:del w:id="89" w:author="Xufeng Lin" w:date="2025-04-22T15:48:00Z" w16du:dateUtc="2025-04-22T05:48:00Z">
            <w:r w:rsidRPr="00645802" w:rsidDel="00645802">
              <w:rPr>
                <w:rStyle w:val="Hyperlink"/>
                <w:noProof/>
                <w:lang w:eastAsia="zh-CN"/>
              </w:rPr>
              <w:delText xml:space="preserve">3.2 </w:delText>
            </w:r>
            <w:r w:rsidRPr="00645802" w:rsidDel="00645802">
              <w:rPr>
                <w:rStyle w:val="Hyperlink"/>
                <w:noProof/>
              </w:rPr>
              <w:delText>Segment</w:delText>
            </w:r>
            <w:r w:rsidRPr="00645802" w:rsidDel="00645802">
              <w:rPr>
                <w:rStyle w:val="Hyperlink"/>
                <w:noProof/>
                <w:lang w:eastAsia="zh-CN"/>
              </w:rPr>
              <w:delText>ation</w:delText>
            </w:r>
            <w:r w:rsidRPr="00645802" w:rsidDel="00645802">
              <w:rPr>
                <w:rStyle w:val="Hyperlink"/>
                <w:noProof/>
              </w:rPr>
              <w:delText xml:space="preserve"> Parameters</w:delText>
            </w:r>
            <w:r w:rsidDel="00645802">
              <w:rPr>
                <w:noProof/>
                <w:webHidden/>
              </w:rPr>
              <w:tab/>
              <w:delText>8</w:delText>
            </w:r>
          </w:del>
        </w:p>
        <w:p w14:paraId="48C3249A" w14:textId="10681C5F" w:rsidR="00FD17B2" w:rsidDel="00645802" w:rsidRDefault="00FD17B2">
          <w:pPr>
            <w:pStyle w:val="TOC2"/>
            <w:tabs>
              <w:tab w:val="right" w:leader="dot" w:pos="9016"/>
            </w:tabs>
            <w:rPr>
              <w:del w:id="90" w:author="Xufeng Lin" w:date="2025-04-22T15:48:00Z" w16du:dateUtc="2025-04-22T05:48:00Z"/>
              <w:rFonts w:eastAsiaTheme="minorEastAsia" w:cstheme="minorBidi"/>
              <w:b w:val="0"/>
              <w:bCs w:val="0"/>
              <w:noProof/>
              <w:sz w:val="24"/>
              <w:szCs w:val="24"/>
              <w:lang w:eastAsia="zh-CN"/>
            </w:rPr>
          </w:pPr>
          <w:del w:id="91" w:author="Xufeng Lin" w:date="2025-04-22T15:48:00Z" w16du:dateUtc="2025-04-22T05:48:00Z">
            <w:r w:rsidRPr="00645802" w:rsidDel="00645802">
              <w:rPr>
                <w:rStyle w:val="Hyperlink"/>
                <w:noProof/>
                <w:lang w:eastAsia="zh-CN"/>
              </w:rPr>
              <w:delText>3.3 Fibre Detection and Quantification</w:delText>
            </w:r>
            <w:r w:rsidDel="00645802">
              <w:rPr>
                <w:noProof/>
                <w:webHidden/>
              </w:rPr>
              <w:tab/>
              <w:delText>9</w:delText>
            </w:r>
          </w:del>
        </w:p>
        <w:p w14:paraId="01600BD4" w14:textId="2C0C31A0" w:rsidR="00FD17B2" w:rsidDel="00645802" w:rsidRDefault="00FD17B2">
          <w:pPr>
            <w:pStyle w:val="TOC3"/>
            <w:tabs>
              <w:tab w:val="right" w:leader="dot" w:pos="9016"/>
            </w:tabs>
            <w:rPr>
              <w:del w:id="92" w:author="Xufeng Lin" w:date="2025-04-22T15:48:00Z" w16du:dateUtc="2025-04-22T05:48:00Z"/>
              <w:rFonts w:eastAsiaTheme="minorEastAsia" w:cstheme="minorBidi"/>
              <w:noProof/>
              <w:sz w:val="24"/>
              <w:szCs w:val="24"/>
              <w:lang w:eastAsia="zh-CN"/>
            </w:rPr>
          </w:pPr>
          <w:del w:id="93" w:author="Xufeng Lin" w:date="2025-04-22T15:48:00Z" w16du:dateUtc="2025-04-22T05:48:00Z">
            <w:r w:rsidRPr="00645802" w:rsidDel="00645802">
              <w:rPr>
                <w:rStyle w:val="Hyperlink"/>
                <w:noProof/>
                <w:lang w:eastAsia="zh-CN"/>
              </w:rPr>
              <w:delText>Detection</w:delText>
            </w:r>
            <w:r w:rsidDel="00645802">
              <w:rPr>
                <w:noProof/>
                <w:webHidden/>
              </w:rPr>
              <w:tab/>
              <w:delText>9</w:delText>
            </w:r>
          </w:del>
        </w:p>
        <w:p w14:paraId="5CB27C5C" w14:textId="7013BB9C" w:rsidR="00FD17B2" w:rsidDel="00645802" w:rsidRDefault="00FD17B2">
          <w:pPr>
            <w:pStyle w:val="TOC3"/>
            <w:tabs>
              <w:tab w:val="right" w:leader="dot" w:pos="9016"/>
            </w:tabs>
            <w:rPr>
              <w:del w:id="94" w:author="Xufeng Lin" w:date="2025-04-22T15:48:00Z" w16du:dateUtc="2025-04-22T05:48:00Z"/>
              <w:rFonts w:eastAsiaTheme="minorEastAsia" w:cstheme="minorBidi"/>
              <w:noProof/>
              <w:sz w:val="24"/>
              <w:szCs w:val="24"/>
              <w:lang w:eastAsia="zh-CN"/>
            </w:rPr>
          </w:pPr>
          <w:del w:id="95" w:author="Xufeng Lin" w:date="2025-04-22T15:48:00Z" w16du:dateUtc="2025-04-22T05:48:00Z">
            <w:r w:rsidRPr="00645802" w:rsidDel="00645802">
              <w:rPr>
                <w:rStyle w:val="Hyperlink"/>
                <w:noProof/>
                <w:lang w:eastAsia="zh-CN"/>
              </w:rPr>
              <w:delText>Quantification</w:delText>
            </w:r>
            <w:r w:rsidDel="00645802">
              <w:rPr>
                <w:noProof/>
                <w:webHidden/>
              </w:rPr>
              <w:tab/>
              <w:delText>10</w:delText>
            </w:r>
          </w:del>
        </w:p>
        <w:p w14:paraId="4659C60A" w14:textId="26AD7B17" w:rsidR="00FD17B2" w:rsidDel="00645802" w:rsidRDefault="00FD17B2">
          <w:pPr>
            <w:pStyle w:val="TOC2"/>
            <w:tabs>
              <w:tab w:val="right" w:leader="dot" w:pos="9016"/>
            </w:tabs>
            <w:rPr>
              <w:del w:id="96" w:author="Xufeng Lin" w:date="2025-04-22T15:48:00Z" w16du:dateUtc="2025-04-22T05:48:00Z"/>
              <w:rFonts w:eastAsiaTheme="minorEastAsia" w:cstheme="minorBidi"/>
              <w:b w:val="0"/>
              <w:bCs w:val="0"/>
              <w:noProof/>
              <w:sz w:val="24"/>
              <w:szCs w:val="24"/>
              <w:lang w:eastAsia="zh-CN"/>
            </w:rPr>
          </w:pPr>
          <w:del w:id="97" w:author="Xufeng Lin" w:date="2025-04-22T15:48:00Z" w16du:dateUtc="2025-04-22T05:48:00Z">
            <w:r w:rsidRPr="00645802" w:rsidDel="00645802">
              <w:rPr>
                <w:rStyle w:val="Hyperlink"/>
                <w:noProof/>
                <w:lang w:eastAsia="zh-CN"/>
              </w:rPr>
              <w:delText>3.4 Gap Analysis Parameters</w:delText>
            </w:r>
            <w:r w:rsidDel="00645802">
              <w:rPr>
                <w:noProof/>
                <w:webHidden/>
              </w:rPr>
              <w:tab/>
              <w:delText>11</w:delText>
            </w:r>
          </w:del>
        </w:p>
        <w:p w14:paraId="7D0F5328" w14:textId="459B0C36" w:rsidR="00FD17B2" w:rsidDel="00645802" w:rsidRDefault="00FD17B2">
          <w:pPr>
            <w:pStyle w:val="TOC1"/>
            <w:tabs>
              <w:tab w:val="right" w:leader="dot" w:pos="9016"/>
            </w:tabs>
            <w:rPr>
              <w:del w:id="98" w:author="Xufeng Lin" w:date="2025-04-22T15:48:00Z" w16du:dateUtc="2025-04-22T05:48:00Z"/>
              <w:rFonts w:eastAsiaTheme="minorEastAsia" w:cstheme="minorBidi"/>
              <w:b w:val="0"/>
              <w:bCs w:val="0"/>
              <w:i w:val="0"/>
              <w:iCs w:val="0"/>
              <w:noProof/>
              <w:lang w:eastAsia="zh-CN"/>
            </w:rPr>
          </w:pPr>
          <w:del w:id="99" w:author="Xufeng Lin" w:date="2025-04-22T15:48:00Z" w16du:dateUtc="2025-04-22T05:48:00Z">
            <w:r w:rsidRPr="00645802" w:rsidDel="00645802">
              <w:rPr>
                <w:rStyle w:val="Hyperlink"/>
                <w:noProof/>
                <w:lang w:eastAsia="zh-CN"/>
              </w:rPr>
              <w:delText>4. Quantification Read-outs (QuantificationResults.csv)</w:delText>
            </w:r>
            <w:r w:rsidDel="00645802">
              <w:rPr>
                <w:noProof/>
                <w:webHidden/>
              </w:rPr>
              <w:tab/>
              <w:delText>11</w:delText>
            </w:r>
          </w:del>
        </w:p>
        <w:p w14:paraId="4FF62A74" w14:textId="1C7A05A9" w:rsidR="00FD17B2" w:rsidDel="00645802" w:rsidRDefault="00FD17B2">
          <w:pPr>
            <w:pStyle w:val="TOC2"/>
            <w:tabs>
              <w:tab w:val="right" w:leader="dot" w:pos="9016"/>
            </w:tabs>
            <w:rPr>
              <w:del w:id="100" w:author="Xufeng Lin" w:date="2025-04-22T15:48:00Z" w16du:dateUtc="2025-04-22T05:48:00Z"/>
              <w:rFonts w:eastAsiaTheme="minorEastAsia" w:cstheme="minorBidi"/>
              <w:b w:val="0"/>
              <w:bCs w:val="0"/>
              <w:noProof/>
              <w:sz w:val="24"/>
              <w:szCs w:val="24"/>
              <w:lang w:eastAsia="zh-CN"/>
            </w:rPr>
          </w:pPr>
          <w:del w:id="101" w:author="Xufeng Lin" w:date="2025-04-22T15:48:00Z" w16du:dateUtc="2025-04-22T05:48:00Z">
            <w:r w:rsidRPr="00645802" w:rsidDel="00645802">
              <w:rPr>
                <w:rStyle w:val="Hyperlink"/>
                <w:noProof/>
                <w:lang w:eastAsia="zh-CN"/>
              </w:rPr>
              <w:delText>4.1 Statistics Interpretation</w:delText>
            </w:r>
            <w:r w:rsidRPr="00645802" w:rsidDel="00645802">
              <w:rPr>
                <w:rStyle w:val="Hyperlink"/>
                <w:noProof/>
              </w:rPr>
              <w:delText xml:space="preserve"> </w:delText>
            </w:r>
            <w:r w:rsidRPr="00645802" w:rsidDel="00645802">
              <w:rPr>
                <w:rStyle w:val="Hyperlink"/>
                <w:noProof/>
                <w:lang w:eastAsia="zh-CN"/>
              </w:rPr>
              <w:delText>and Calculations</w:delText>
            </w:r>
            <w:r w:rsidDel="00645802">
              <w:rPr>
                <w:noProof/>
                <w:webHidden/>
              </w:rPr>
              <w:tab/>
              <w:delText>11</w:delText>
            </w:r>
          </w:del>
        </w:p>
        <w:p w14:paraId="31C786D3" w14:textId="7B9DCE57" w:rsidR="00FD17B2" w:rsidDel="00645802" w:rsidRDefault="00FD17B2">
          <w:pPr>
            <w:pStyle w:val="TOC2"/>
            <w:tabs>
              <w:tab w:val="left" w:pos="880"/>
              <w:tab w:val="right" w:leader="dot" w:pos="9016"/>
            </w:tabs>
            <w:rPr>
              <w:del w:id="102" w:author="Xufeng Lin" w:date="2025-04-22T15:48:00Z" w16du:dateUtc="2025-04-22T05:48:00Z"/>
              <w:rFonts w:eastAsiaTheme="minorEastAsia" w:cstheme="minorBidi"/>
              <w:b w:val="0"/>
              <w:bCs w:val="0"/>
              <w:noProof/>
              <w:sz w:val="24"/>
              <w:szCs w:val="24"/>
              <w:lang w:eastAsia="zh-CN"/>
            </w:rPr>
          </w:pPr>
          <w:del w:id="103" w:author="Xufeng Lin" w:date="2025-04-22T15:48:00Z" w16du:dateUtc="2025-04-22T05:48:00Z">
            <w:r w:rsidRPr="00645802" w:rsidDel="00645802">
              <w:rPr>
                <w:rStyle w:val="Hyperlink"/>
                <w:noProof/>
              </w:rPr>
              <w:delText>4.2</w:delText>
            </w:r>
            <w:r w:rsidDel="00645802">
              <w:rPr>
                <w:rFonts w:eastAsiaTheme="minorEastAsia" w:cstheme="minorBidi"/>
                <w:b w:val="0"/>
                <w:bCs w:val="0"/>
                <w:noProof/>
                <w:sz w:val="24"/>
                <w:szCs w:val="24"/>
                <w:lang w:eastAsia="zh-CN"/>
              </w:rPr>
              <w:tab/>
            </w:r>
            <w:r w:rsidRPr="00645802" w:rsidDel="00645802">
              <w:rPr>
                <w:rStyle w:val="Hyperlink"/>
                <w:noProof/>
              </w:rPr>
              <w:delText>GAP ANALYSIS RESULTS</w:delText>
            </w:r>
            <w:r w:rsidDel="00645802">
              <w:rPr>
                <w:noProof/>
                <w:webHidden/>
              </w:rPr>
              <w:tab/>
              <w:delText>13</w:delText>
            </w:r>
          </w:del>
        </w:p>
        <w:p w14:paraId="4E8C0898" w14:textId="57B8969A" w:rsidR="00FD17B2" w:rsidDel="00645802" w:rsidRDefault="00FD17B2">
          <w:pPr>
            <w:pStyle w:val="TOC1"/>
            <w:tabs>
              <w:tab w:val="right" w:leader="dot" w:pos="9016"/>
            </w:tabs>
            <w:rPr>
              <w:del w:id="104" w:author="Xufeng Lin" w:date="2025-04-22T15:48:00Z" w16du:dateUtc="2025-04-22T05:48:00Z"/>
              <w:rFonts w:eastAsiaTheme="minorEastAsia" w:cstheme="minorBidi"/>
              <w:b w:val="0"/>
              <w:bCs w:val="0"/>
              <w:i w:val="0"/>
              <w:iCs w:val="0"/>
              <w:noProof/>
              <w:lang w:eastAsia="zh-CN"/>
            </w:rPr>
          </w:pPr>
          <w:del w:id="105" w:author="Xufeng Lin" w:date="2025-04-22T15:48:00Z" w16du:dateUtc="2025-04-22T05:48:00Z">
            <w:r w:rsidRPr="00645802" w:rsidDel="00645802">
              <w:rPr>
                <w:rStyle w:val="Hyperlink"/>
                <w:noProof/>
                <w:lang w:eastAsia="zh-CN"/>
              </w:rPr>
              <w:delText>5. FAQs</w:delText>
            </w:r>
            <w:r w:rsidDel="00645802">
              <w:rPr>
                <w:noProof/>
                <w:webHidden/>
              </w:rPr>
              <w:tab/>
              <w:delText>14</w:delText>
            </w:r>
          </w:del>
        </w:p>
        <w:p w14:paraId="74CC6305" w14:textId="34A7D615" w:rsidR="00FD17B2" w:rsidRDefault="00FD17B2">
          <w:pPr>
            <w:rPr>
              <w:ins w:id="106" w:author="Xufeng Lin" w:date="2025-04-22T15:46:00Z" w16du:dateUtc="2025-04-22T05:46:00Z"/>
            </w:rPr>
          </w:pPr>
          <w:ins w:id="107" w:author="Xufeng Lin" w:date="2025-04-22T15:46:00Z" w16du:dateUtc="2025-04-22T05:46:00Z">
            <w:r>
              <w:rPr>
                <w:b/>
                <w:bCs/>
                <w:noProof/>
              </w:rPr>
              <w:fldChar w:fldCharType="end"/>
            </w:r>
          </w:ins>
        </w:p>
        <w:customXmlInsRangeStart w:id="108" w:author="Xufeng Lin" w:date="2025-04-22T15:46:00Z"/>
      </w:sdtContent>
    </w:sdt>
    <w:customXmlInsRangeEnd w:id="108"/>
    <w:p w14:paraId="461D811D" w14:textId="77777777" w:rsidR="00FD17B2" w:rsidRDefault="00FD17B2" w:rsidP="0089133B">
      <w:pPr>
        <w:rPr>
          <w:ins w:id="109" w:author="Xufeng Lin" w:date="2025-04-22T15:46:00Z" w16du:dateUtc="2025-04-22T05:46:00Z"/>
          <w:rFonts w:asciiTheme="majorHAnsi" w:hAnsiTheme="majorHAnsi" w:cstheme="majorHAnsi"/>
          <w:b/>
          <w:bCs/>
          <w:color w:val="4472C4" w:themeColor="accent1"/>
          <w:sz w:val="28"/>
          <w:szCs w:val="28"/>
          <w:lang w:eastAsia="zh-CN"/>
        </w:rPr>
      </w:pPr>
    </w:p>
    <w:p w14:paraId="41067B5F" w14:textId="65A355C0" w:rsidR="00071564" w:rsidRPr="00437D7A" w:rsidRDefault="00741D96" w:rsidP="0089133B">
      <w:pPr>
        <w:rPr>
          <w:rFonts w:asciiTheme="majorHAnsi" w:hAnsiTheme="majorHAnsi" w:cstheme="majorHAnsi"/>
          <w:b/>
          <w:bCs/>
          <w:color w:val="4472C4" w:themeColor="accent1"/>
          <w:sz w:val="28"/>
          <w:szCs w:val="28"/>
        </w:rPr>
      </w:pPr>
      <w:r w:rsidRPr="00437D7A">
        <w:rPr>
          <w:rFonts w:asciiTheme="majorHAnsi" w:hAnsiTheme="majorHAnsi" w:cstheme="majorHAnsi"/>
          <w:b/>
          <w:bCs/>
          <w:color w:val="4472C4" w:themeColor="accent1"/>
          <w:sz w:val="28"/>
          <w:szCs w:val="28"/>
        </w:rPr>
        <w:t>CABANA (</w:t>
      </w:r>
      <w:r w:rsidRPr="00437D7A">
        <w:rPr>
          <w:rStyle w:val="acronym-char"/>
          <w:rFonts w:asciiTheme="majorHAnsi" w:hAnsiTheme="majorHAnsi" w:cstheme="majorHAnsi"/>
          <w:b/>
          <w:bCs/>
          <w:color w:val="4472C4" w:themeColor="accent1"/>
          <w:sz w:val="28"/>
          <w:szCs w:val="28"/>
        </w:rPr>
        <w:t>C</w:t>
      </w:r>
      <w:r w:rsidRPr="00437D7A">
        <w:rPr>
          <w:rFonts w:asciiTheme="majorHAnsi" w:hAnsiTheme="majorHAnsi" w:cstheme="majorHAnsi"/>
          <w:color w:val="4472C4" w:themeColor="accent1"/>
          <w:sz w:val="28"/>
          <w:szCs w:val="28"/>
          <w:shd w:val="clear" w:color="auto" w:fill="F5F5F5"/>
        </w:rPr>
        <w:t>OLL</w:t>
      </w:r>
      <w:r w:rsidRPr="00437D7A">
        <w:rPr>
          <w:rStyle w:val="acronym-char"/>
          <w:rFonts w:asciiTheme="majorHAnsi" w:hAnsiTheme="majorHAnsi" w:cstheme="majorHAnsi"/>
          <w:b/>
          <w:bCs/>
          <w:color w:val="4472C4" w:themeColor="accent1"/>
          <w:sz w:val="28"/>
          <w:szCs w:val="28"/>
        </w:rPr>
        <w:t>A</w:t>
      </w:r>
      <w:r w:rsidRPr="00437D7A">
        <w:rPr>
          <w:rFonts w:asciiTheme="majorHAnsi" w:hAnsiTheme="majorHAnsi" w:cstheme="majorHAnsi"/>
          <w:color w:val="4472C4" w:themeColor="accent1"/>
          <w:sz w:val="28"/>
          <w:szCs w:val="28"/>
          <w:shd w:val="clear" w:color="auto" w:fill="F5F5F5"/>
        </w:rPr>
        <w:t>GEN FI</w:t>
      </w:r>
      <w:r w:rsidRPr="00437D7A">
        <w:rPr>
          <w:rStyle w:val="acronym-char"/>
          <w:rFonts w:asciiTheme="majorHAnsi" w:hAnsiTheme="majorHAnsi" w:cstheme="majorHAnsi"/>
          <w:b/>
          <w:bCs/>
          <w:color w:val="4472C4" w:themeColor="accent1"/>
          <w:sz w:val="28"/>
          <w:szCs w:val="28"/>
        </w:rPr>
        <w:t>B</w:t>
      </w:r>
      <w:r w:rsidRPr="00437D7A">
        <w:rPr>
          <w:rFonts w:asciiTheme="majorHAnsi" w:hAnsiTheme="majorHAnsi" w:cstheme="majorHAnsi"/>
          <w:color w:val="4472C4" w:themeColor="accent1"/>
          <w:sz w:val="28"/>
          <w:szCs w:val="28"/>
          <w:shd w:val="clear" w:color="auto" w:fill="F5F5F5"/>
        </w:rPr>
        <w:t>RE </w:t>
      </w:r>
      <w:r w:rsidRPr="00437D7A">
        <w:rPr>
          <w:rStyle w:val="acronym-char"/>
          <w:rFonts w:asciiTheme="majorHAnsi" w:hAnsiTheme="majorHAnsi" w:cstheme="majorHAnsi"/>
          <w:b/>
          <w:bCs/>
          <w:color w:val="4472C4" w:themeColor="accent1"/>
          <w:sz w:val="28"/>
          <w:szCs w:val="28"/>
        </w:rPr>
        <w:t>ANA</w:t>
      </w:r>
      <w:r w:rsidRPr="00437D7A">
        <w:rPr>
          <w:rFonts w:asciiTheme="majorHAnsi" w:hAnsiTheme="majorHAnsi" w:cstheme="majorHAnsi"/>
          <w:color w:val="4472C4" w:themeColor="accent1"/>
          <w:sz w:val="28"/>
          <w:szCs w:val="28"/>
          <w:shd w:val="clear" w:color="auto" w:fill="F5F5F5"/>
        </w:rPr>
        <w:t>LYZER)</w:t>
      </w:r>
    </w:p>
    <w:p w14:paraId="5C3C68DB" w14:textId="1E884DC0" w:rsidR="00DA5AAA" w:rsidDel="00BB5FB6" w:rsidRDefault="00BB5FB6" w:rsidP="0089133B">
      <w:pPr>
        <w:rPr>
          <w:del w:id="110" w:author="Xufeng Lin" w:date="2025-04-16T14:28:00Z" w16du:dateUtc="2025-04-16T04:28:00Z"/>
          <w:lang w:eastAsia="zh-CN"/>
        </w:rPr>
      </w:pPr>
      <w:ins w:id="111" w:author="Xufeng Lin" w:date="2025-04-16T14:28:00Z" w16du:dateUtc="2025-04-16T04:28:00Z">
        <w:r>
          <w:t>This program was developed for analy</w:t>
        </w:r>
        <w:r>
          <w:rPr>
            <w:rFonts w:hint="eastAsia"/>
            <w:lang w:eastAsia="zh-CN"/>
          </w:rPr>
          <w:t>s</w:t>
        </w:r>
        <w:r>
          <w:t>ing collagen fib</w:t>
        </w:r>
        <w:r>
          <w:rPr>
            <w:rFonts w:hint="eastAsia"/>
            <w:lang w:eastAsia="zh-CN"/>
          </w:rPr>
          <w:t>re</w:t>
        </w:r>
        <w:r>
          <w:t xml:space="preserve"> architecture in IHC and fluorescence microscopy images. It provides a user-friendly interface for optimizing analysis parameters and batch processing of collagen fib</w:t>
        </w:r>
        <w:r>
          <w:rPr>
            <w:rFonts w:hint="eastAsia"/>
            <w:lang w:eastAsia="zh-CN"/>
          </w:rPr>
          <w:t>re</w:t>
        </w:r>
        <w:r>
          <w:t xml:space="preserve"> images. Additionally, it can be </w:t>
        </w:r>
        <w:r>
          <w:rPr>
            <w:rFonts w:hint="eastAsia"/>
            <w:lang w:eastAsia="zh-CN"/>
          </w:rPr>
          <w:t>imported as a python</w:t>
        </w:r>
        <w:r>
          <w:t xml:space="preserve"> library for automated or custom</w:t>
        </w:r>
      </w:ins>
      <w:ins w:id="112" w:author="Xufeng Lin" w:date="2025-04-17T13:31:00Z" w16du:dateUtc="2025-04-17T03:31:00Z">
        <w:r w:rsidR="000676E4">
          <w:rPr>
            <w:rFonts w:hint="eastAsia"/>
            <w:lang w:eastAsia="zh-CN"/>
          </w:rPr>
          <w:t>ised</w:t>
        </w:r>
      </w:ins>
      <w:ins w:id="113" w:author="Xufeng Lin" w:date="2025-04-16T14:28:00Z" w16du:dateUtc="2025-04-16T04:28:00Z">
        <w:r>
          <w:t xml:space="preserve"> analysis workflows.</w:t>
        </w:r>
      </w:ins>
      <w:del w:id="114" w:author="Xufeng Lin" w:date="2025-04-16T14:28:00Z" w16du:dateUtc="2025-04-16T04:28:00Z">
        <w:r w:rsidR="00071564" w:rsidRPr="00071564" w:rsidDel="00BB5FB6">
          <w:delText>This program</w:delText>
        </w:r>
        <w:r w:rsidR="00BD7AA4" w:rsidDel="00BB5FB6">
          <w:delText xml:space="preserve"> was</w:delText>
        </w:r>
        <w:r w:rsidR="00071564" w:rsidRPr="00071564" w:rsidDel="00BB5FB6">
          <w:delText xml:space="preserve"> developed for analysis of collagen fibre architecture in IHC and fluorescence images. </w:delText>
        </w:r>
        <w:r w:rsidR="00DA5AAA" w:rsidDel="00BB5FB6">
          <w:delText>It consists of a user interface that allows the optimisation of analysis (ParamPlay) and a Python-based program to quantify collagen fibre architecture.</w:delText>
        </w:r>
      </w:del>
    </w:p>
    <w:p w14:paraId="548875CE" w14:textId="77777777" w:rsidR="00BB5FB6" w:rsidRDefault="00BB5FB6" w:rsidP="0089133B">
      <w:pPr>
        <w:rPr>
          <w:ins w:id="115" w:author="Xufeng Lin" w:date="2025-04-16T14:28:00Z" w16du:dateUtc="2025-04-16T04:28:00Z"/>
        </w:rPr>
      </w:pPr>
    </w:p>
    <w:p w14:paraId="78643819" w14:textId="359B7941" w:rsidR="00071564" w:rsidRDefault="008714B5" w:rsidP="0089133B">
      <w:r>
        <w:t>For questions, please contact Xufeng Lin (</w:t>
      </w:r>
      <w:hyperlink r:id="rId8" w:history="1">
        <w:r w:rsidRPr="0090439B">
          <w:rPr>
            <w:rStyle w:val="Hyperlink"/>
          </w:rPr>
          <w:t>x.lin@garvan.org.au</w:t>
        </w:r>
      </w:hyperlink>
      <w:r>
        <w:t>) or Astrid Magenau (</w:t>
      </w:r>
      <w:hyperlink r:id="rId9" w:history="1">
        <w:r w:rsidRPr="0090439B">
          <w:rPr>
            <w:rStyle w:val="Hyperlink"/>
          </w:rPr>
          <w:t>a.magenau@garvan.org.au</w:t>
        </w:r>
      </w:hyperlink>
      <w:r>
        <w:t xml:space="preserve">). </w:t>
      </w:r>
    </w:p>
    <w:p w14:paraId="7201BCDF" w14:textId="7D1B626C" w:rsidR="00741D96" w:rsidDel="008C62F6" w:rsidRDefault="00741D96" w:rsidP="0089133B">
      <w:pPr>
        <w:rPr>
          <w:del w:id="116" w:author="Xufeng Lin" w:date="2025-04-22T14:49:00Z" w16du:dateUtc="2025-04-22T04:49:00Z"/>
          <w:rFonts w:hint="eastAsia"/>
          <w:lang w:eastAsia="zh-CN"/>
        </w:rPr>
      </w:pPr>
    </w:p>
    <w:p w14:paraId="091B34F8" w14:textId="31EE6D12" w:rsidR="00071564" w:rsidRPr="00437D7A" w:rsidDel="008C62F6" w:rsidRDefault="00741D96" w:rsidP="0089133B">
      <w:pPr>
        <w:rPr>
          <w:moveFrom w:id="117" w:author="Xufeng Lin" w:date="2025-04-22T14:49:00Z" w16du:dateUtc="2025-04-22T04:49:00Z"/>
          <w:rFonts w:asciiTheme="majorHAnsi" w:hAnsiTheme="majorHAnsi" w:cstheme="majorHAnsi"/>
          <w:b/>
          <w:bCs/>
          <w:color w:val="4472C4" w:themeColor="accent1"/>
          <w:sz w:val="24"/>
          <w:szCs w:val="24"/>
        </w:rPr>
      </w:pPr>
      <w:moveFromRangeStart w:id="118" w:author="Xufeng Lin" w:date="2025-04-22T14:49:00Z" w:name="move196225788"/>
      <w:moveFrom w:id="119" w:author="Xufeng Lin" w:date="2025-04-22T14:49:00Z" w16du:dateUtc="2025-04-22T04:49:00Z">
        <w:r w:rsidRPr="00437D7A" w:rsidDel="008C62F6">
          <w:rPr>
            <w:rFonts w:asciiTheme="majorHAnsi" w:hAnsiTheme="majorHAnsi" w:cstheme="majorHAnsi"/>
            <w:b/>
            <w:bCs/>
            <w:color w:val="4472C4" w:themeColor="accent1"/>
            <w:sz w:val="24"/>
            <w:szCs w:val="24"/>
          </w:rPr>
          <w:t>HARDWARE REQUIREMENTS FOR DESKTOP VERSION</w:t>
        </w:r>
      </w:moveFrom>
    </w:p>
    <w:p w14:paraId="1827F310" w14:textId="11EFA634" w:rsidR="00095F2D" w:rsidDel="008C62F6" w:rsidRDefault="00095F2D" w:rsidP="0089133B">
      <w:pPr>
        <w:pStyle w:val="ListParagraph"/>
        <w:numPr>
          <w:ilvl w:val="0"/>
          <w:numId w:val="22"/>
        </w:numPr>
        <w:rPr>
          <w:moveFrom w:id="120" w:author="Xufeng Lin" w:date="2025-04-22T14:49:00Z" w16du:dateUtc="2025-04-22T04:49:00Z"/>
        </w:rPr>
      </w:pPr>
      <w:moveFrom w:id="121" w:author="Xufeng Lin" w:date="2025-04-22T14:49:00Z" w16du:dateUtc="2025-04-22T04:49:00Z">
        <w:r w:rsidRPr="00B04F69" w:rsidDel="008C62F6">
          <w:rPr>
            <w:b/>
            <w:bCs/>
          </w:rPr>
          <w:t>Processor (CPU):</w:t>
        </w:r>
        <w:r w:rsidDel="008C62F6">
          <w:t xml:space="preserve"> Intel Core i7 or AMD Ryzen 7, or higher</w:t>
        </w:r>
        <w:r w:rsidR="00D443DA" w:rsidDel="008C62F6">
          <w:t xml:space="preserve"> for better performance</w:t>
        </w:r>
      </w:moveFrom>
    </w:p>
    <w:p w14:paraId="4FA46336" w14:textId="3446D871" w:rsidR="00095F2D" w:rsidDel="008C62F6" w:rsidRDefault="00095F2D" w:rsidP="0089133B">
      <w:pPr>
        <w:pStyle w:val="ListParagraph"/>
        <w:numPr>
          <w:ilvl w:val="0"/>
          <w:numId w:val="22"/>
        </w:numPr>
        <w:rPr>
          <w:moveFrom w:id="122" w:author="Xufeng Lin" w:date="2025-04-22T14:49:00Z" w16du:dateUtc="2025-04-22T04:49:00Z"/>
        </w:rPr>
      </w:pPr>
      <w:moveFrom w:id="123" w:author="Xufeng Lin" w:date="2025-04-22T14:49:00Z" w16du:dateUtc="2025-04-22T04:49:00Z">
        <w:r w:rsidRPr="00B04F69" w:rsidDel="008C62F6">
          <w:rPr>
            <w:b/>
            <w:bCs/>
          </w:rPr>
          <w:t>Memory (RAM):</w:t>
        </w:r>
        <w:r w:rsidDel="008C62F6">
          <w:t xml:space="preserve"> Minimum 16 GB, with 32 GB </w:t>
        </w:r>
        <w:r w:rsidR="0010597A" w:rsidDel="008C62F6">
          <w:t>preferred</w:t>
        </w:r>
      </w:moveFrom>
    </w:p>
    <w:p w14:paraId="707EE382" w14:textId="4D3B11D8" w:rsidR="00095F2D" w:rsidDel="008C62F6" w:rsidRDefault="00095F2D" w:rsidP="0089133B">
      <w:pPr>
        <w:pStyle w:val="ListParagraph"/>
        <w:numPr>
          <w:ilvl w:val="0"/>
          <w:numId w:val="22"/>
        </w:numPr>
        <w:rPr>
          <w:moveFrom w:id="124" w:author="Xufeng Lin" w:date="2025-04-22T14:49:00Z" w16du:dateUtc="2025-04-22T04:49:00Z"/>
          <w:rFonts w:hint="eastAsia"/>
        </w:rPr>
      </w:pPr>
      <w:moveFrom w:id="125" w:author="Xufeng Lin" w:date="2025-04-22T14:49:00Z" w16du:dateUtc="2025-04-22T04:49:00Z">
        <w:r w:rsidRPr="00B04F69" w:rsidDel="008C62F6">
          <w:rPr>
            <w:b/>
            <w:bCs/>
          </w:rPr>
          <w:t>Graphics Processing Unit (GPU):</w:t>
        </w:r>
        <w:r w:rsidDel="008C62F6">
          <w:t xml:space="preserve"> NVIDIA GeForce GTX/RTX series </w:t>
        </w:r>
        <w:r w:rsidR="008205B7" w:rsidDel="008C62F6">
          <w:rPr>
            <w:rFonts w:eastAsiaTheme="minorHAnsi" w:hint="eastAsia"/>
            <w:lang w:eastAsia="zh-CN"/>
          </w:rPr>
          <w:t xml:space="preserve">GPU </w:t>
        </w:r>
        <w:r w:rsidDel="008C62F6">
          <w:t xml:space="preserve">with </w:t>
        </w:r>
        <w:r w:rsidR="00E74D41" w:rsidDel="008C62F6">
          <w:t>at least</w:t>
        </w:r>
        <w:r w:rsidDel="008C62F6">
          <w:t xml:space="preserve"> 10 GB VRAM</w:t>
        </w:r>
      </w:moveFrom>
    </w:p>
    <w:moveFromRangeEnd w:id="118"/>
    <w:p w14:paraId="5D1EF128" w14:textId="77777777" w:rsidR="00DA5AAA" w:rsidRDefault="00DA5AAA" w:rsidP="0089133B">
      <w:pPr>
        <w:rPr>
          <w:rFonts w:hint="eastAsia"/>
          <w:b/>
          <w:bCs/>
          <w:lang w:eastAsia="zh-CN"/>
        </w:rPr>
      </w:pPr>
    </w:p>
    <w:p w14:paraId="338F015F" w14:textId="033EF11D" w:rsidR="00E02935" w:rsidRDefault="00741D96" w:rsidP="00F12F60">
      <w:pPr>
        <w:pStyle w:val="Heading1"/>
        <w:numPr>
          <w:ilvl w:val="0"/>
          <w:numId w:val="51"/>
        </w:numPr>
        <w:rPr>
          <w:ins w:id="126" w:author="Xufeng Lin" w:date="2025-04-22T14:49:00Z" w16du:dateUtc="2025-04-22T04:49:00Z"/>
          <w:lang w:eastAsia="zh-CN"/>
        </w:rPr>
        <w:pPrChange w:id="127" w:author="Xufeng Lin" w:date="2025-04-22T15:17:00Z" w16du:dateUtc="2025-04-22T05:17:00Z">
          <w:pPr/>
        </w:pPrChange>
      </w:pPr>
      <w:del w:id="128" w:author="Xufeng Lin" w:date="2025-04-16T14:29:00Z" w16du:dateUtc="2025-04-16T04:29:00Z">
        <w:r w:rsidRPr="00437D7A" w:rsidDel="00AD6248">
          <w:rPr>
            <w:i/>
            <w:iCs/>
          </w:rPr>
          <w:lastRenderedPageBreak/>
          <w:delText>DE NOVO</w:delText>
        </w:r>
        <w:r w:rsidRPr="00437D7A" w:rsidDel="00AD6248">
          <w:delText xml:space="preserve"> P-CABANA </w:delText>
        </w:r>
      </w:del>
      <w:bookmarkStart w:id="129" w:name="_Toc196229393"/>
      <w:r w:rsidRPr="00437D7A">
        <w:t>INSTALLATION</w:t>
      </w:r>
      <w:bookmarkEnd w:id="129"/>
      <w:r w:rsidRPr="00437D7A">
        <w:t> </w:t>
      </w:r>
    </w:p>
    <w:p w14:paraId="0631A90A" w14:textId="1D1F38D5" w:rsidR="008C62F6" w:rsidRPr="00437D7A" w:rsidRDefault="00F12F60" w:rsidP="008C62F6">
      <w:pPr>
        <w:pStyle w:val="Heading2"/>
        <w:rPr>
          <w:moveTo w:id="130" w:author="Xufeng Lin" w:date="2025-04-22T14:49:00Z" w16du:dateUtc="2025-04-22T04:49:00Z"/>
          <w:rFonts w:hint="eastAsia"/>
          <w:lang w:eastAsia="zh-CN"/>
        </w:rPr>
        <w:pPrChange w:id="131" w:author="Xufeng Lin" w:date="2025-04-22T14:49:00Z" w16du:dateUtc="2025-04-22T04:49:00Z">
          <w:pPr/>
        </w:pPrChange>
      </w:pPr>
      <w:bookmarkStart w:id="132" w:name="_Toc196229394"/>
      <w:ins w:id="133" w:author="Xufeng Lin" w:date="2025-04-22T15:17:00Z" w16du:dateUtc="2025-04-22T05:17:00Z">
        <w:r>
          <w:rPr>
            <w:rFonts w:hint="eastAsia"/>
            <w:lang w:eastAsia="zh-CN"/>
          </w:rPr>
          <w:t xml:space="preserve">1.1 </w:t>
        </w:r>
      </w:ins>
      <w:moveToRangeStart w:id="134" w:author="Xufeng Lin" w:date="2025-04-22T14:49:00Z" w:name="move196225788"/>
      <w:moveTo w:id="135" w:author="Xufeng Lin" w:date="2025-04-22T14:49:00Z" w16du:dateUtc="2025-04-22T04:49:00Z">
        <w:del w:id="136" w:author="Xufeng Lin" w:date="2025-04-22T15:05:00Z" w16du:dateUtc="2025-04-22T05:05:00Z">
          <w:r w:rsidR="008C62F6" w:rsidRPr="00437D7A" w:rsidDel="00292193">
            <w:delText>HARDWARE</w:delText>
          </w:r>
        </w:del>
      </w:moveTo>
      <w:ins w:id="137" w:author="Xufeng Lin" w:date="2025-04-22T15:05:00Z" w16du:dateUtc="2025-04-22T05:05:00Z">
        <w:r w:rsidR="00292193">
          <w:rPr>
            <w:rFonts w:hint="eastAsia"/>
            <w:lang w:eastAsia="zh-CN"/>
          </w:rPr>
          <w:t>System</w:t>
        </w:r>
      </w:ins>
      <w:moveTo w:id="138" w:author="Xufeng Lin" w:date="2025-04-22T14:49:00Z" w16du:dateUtc="2025-04-22T04:49:00Z">
        <w:r w:rsidR="008C62F6" w:rsidRPr="00437D7A">
          <w:t xml:space="preserve"> </w:t>
        </w:r>
        <w:del w:id="139" w:author="Xufeng Lin" w:date="2025-04-22T15:06:00Z" w16du:dateUtc="2025-04-22T05:06:00Z">
          <w:r w:rsidR="008C62F6" w:rsidRPr="00437D7A" w:rsidDel="00292193">
            <w:delText>REQUIREMENTS FOR DESKTOP VERSION</w:delText>
          </w:r>
        </w:del>
      </w:moveTo>
      <w:ins w:id="140" w:author="Xufeng Lin" w:date="2025-04-22T15:06:00Z" w16du:dateUtc="2025-04-22T05:06:00Z">
        <w:r w:rsidR="00292193">
          <w:rPr>
            <w:rFonts w:hint="eastAsia"/>
            <w:lang w:eastAsia="zh-CN"/>
          </w:rPr>
          <w:t>Requirements</w:t>
        </w:r>
      </w:ins>
      <w:bookmarkEnd w:id="132"/>
    </w:p>
    <w:p w14:paraId="3A2E9FC0" w14:textId="77777777" w:rsidR="008C62F6" w:rsidRDefault="008C62F6" w:rsidP="008C62F6">
      <w:pPr>
        <w:pStyle w:val="ListParagraph"/>
        <w:numPr>
          <w:ilvl w:val="0"/>
          <w:numId w:val="22"/>
        </w:numPr>
        <w:rPr>
          <w:moveTo w:id="141" w:author="Xufeng Lin" w:date="2025-04-22T14:49:00Z" w16du:dateUtc="2025-04-22T04:49:00Z"/>
        </w:rPr>
      </w:pPr>
      <w:moveTo w:id="142" w:author="Xufeng Lin" w:date="2025-04-22T14:49:00Z" w16du:dateUtc="2025-04-22T04:49:00Z">
        <w:r w:rsidRPr="00B04F69">
          <w:rPr>
            <w:b/>
            <w:bCs/>
          </w:rPr>
          <w:t>Processor (CPU):</w:t>
        </w:r>
        <w:r>
          <w:t xml:space="preserve"> Intel Core i7 or AMD Ryzen 7, or higher for better performance</w:t>
        </w:r>
      </w:moveTo>
    </w:p>
    <w:p w14:paraId="29B36EA7" w14:textId="77777777" w:rsidR="008C62F6" w:rsidRDefault="008C62F6" w:rsidP="008C62F6">
      <w:pPr>
        <w:pStyle w:val="ListParagraph"/>
        <w:numPr>
          <w:ilvl w:val="0"/>
          <w:numId w:val="22"/>
        </w:numPr>
        <w:rPr>
          <w:moveTo w:id="143" w:author="Xufeng Lin" w:date="2025-04-22T14:49:00Z" w16du:dateUtc="2025-04-22T04:49:00Z"/>
        </w:rPr>
      </w:pPr>
      <w:moveTo w:id="144" w:author="Xufeng Lin" w:date="2025-04-22T14:49:00Z" w16du:dateUtc="2025-04-22T04:49:00Z">
        <w:r w:rsidRPr="00B04F69">
          <w:rPr>
            <w:b/>
            <w:bCs/>
          </w:rPr>
          <w:t>Memory (RAM):</w:t>
        </w:r>
        <w:r>
          <w:t xml:space="preserve"> Minimum 16 GB, with 32 GB preferred</w:t>
        </w:r>
      </w:moveTo>
    </w:p>
    <w:p w14:paraId="63A8D7B4" w14:textId="77777777" w:rsidR="008C62F6" w:rsidRDefault="008C62F6" w:rsidP="008C62F6">
      <w:pPr>
        <w:pStyle w:val="ListParagraph"/>
        <w:numPr>
          <w:ilvl w:val="0"/>
          <w:numId w:val="22"/>
        </w:numPr>
        <w:rPr>
          <w:moveTo w:id="145" w:author="Xufeng Lin" w:date="2025-04-22T14:49:00Z" w16du:dateUtc="2025-04-22T04:49:00Z"/>
        </w:rPr>
      </w:pPr>
      <w:moveTo w:id="146" w:author="Xufeng Lin" w:date="2025-04-22T14:49:00Z" w16du:dateUtc="2025-04-22T04:49:00Z">
        <w:r w:rsidRPr="00B04F69">
          <w:rPr>
            <w:b/>
            <w:bCs/>
          </w:rPr>
          <w:t>Graphics Processing Unit (GPU):</w:t>
        </w:r>
        <w:r>
          <w:t xml:space="preserve"> NVIDIA GeForce GTX/RTX series </w:t>
        </w:r>
        <w:r>
          <w:rPr>
            <w:rFonts w:eastAsiaTheme="minorHAnsi" w:hint="eastAsia"/>
            <w:lang w:eastAsia="zh-CN"/>
          </w:rPr>
          <w:t xml:space="preserve">GPU </w:t>
        </w:r>
        <w:r>
          <w:t>with at least 10 GB VRAM</w:t>
        </w:r>
      </w:moveTo>
    </w:p>
    <w:p w14:paraId="560BAEBC" w14:textId="03F1A9F8" w:rsidR="008C62F6" w:rsidRDefault="00F12F60" w:rsidP="008C62F6">
      <w:pPr>
        <w:pStyle w:val="Heading2"/>
        <w:rPr>
          <w:ins w:id="147" w:author="Xufeng Lin" w:date="2025-04-17T09:37:00Z" w16du:dateUtc="2025-04-16T23:37:00Z"/>
          <w:rFonts w:hint="eastAsia"/>
          <w:lang w:eastAsia="zh-CN"/>
        </w:rPr>
        <w:pPrChange w:id="148" w:author="Xufeng Lin" w:date="2025-04-22T14:50:00Z" w16du:dateUtc="2025-04-22T04:50:00Z">
          <w:pPr/>
        </w:pPrChange>
      </w:pPr>
      <w:bookmarkStart w:id="149" w:name="_Toc196229395"/>
      <w:moveToRangeEnd w:id="134"/>
      <w:ins w:id="150" w:author="Xufeng Lin" w:date="2025-04-22T15:17:00Z" w16du:dateUtc="2025-04-22T05:17:00Z">
        <w:r>
          <w:rPr>
            <w:rFonts w:hint="eastAsia"/>
            <w:lang w:eastAsia="zh-CN"/>
          </w:rPr>
          <w:t xml:space="preserve">1.2 </w:t>
        </w:r>
      </w:ins>
      <w:ins w:id="151" w:author="Xufeng Lin" w:date="2025-04-22T14:49:00Z" w16du:dateUtc="2025-04-22T04:49:00Z">
        <w:r w:rsidR="008C62F6">
          <w:rPr>
            <w:rFonts w:hint="eastAsia"/>
            <w:lang w:eastAsia="zh-CN"/>
          </w:rPr>
          <w:t xml:space="preserve">Installation </w:t>
        </w:r>
      </w:ins>
      <w:ins w:id="152" w:author="Xufeng Lin" w:date="2025-04-22T14:50:00Z" w16du:dateUtc="2025-04-22T04:50:00Z">
        <w:r w:rsidR="008C62F6">
          <w:rPr>
            <w:rFonts w:hint="eastAsia"/>
            <w:lang w:eastAsia="zh-CN"/>
          </w:rPr>
          <w:t>Instructions</w:t>
        </w:r>
      </w:ins>
      <w:bookmarkEnd w:id="149"/>
    </w:p>
    <w:p w14:paraId="4307B017" w14:textId="77777777" w:rsidR="00096A91" w:rsidRDefault="00096A91" w:rsidP="00096A91">
      <w:pPr>
        <w:pStyle w:val="ListParagraph"/>
        <w:numPr>
          <w:ilvl w:val="0"/>
          <w:numId w:val="35"/>
        </w:numPr>
        <w:shd w:val="clear" w:color="auto" w:fill="FFFFFF"/>
        <w:spacing w:after="0" w:line="240" w:lineRule="auto"/>
        <w:rPr>
          <w:ins w:id="153" w:author="Xufeng Lin" w:date="2025-04-17T09:37:00Z" w16du:dateUtc="2025-04-16T23:37:00Z"/>
          <w:rFonts w:ascii="Calibri" w:hAnsi="Calibri" w:cs="Calibri"/>
          <w:color w:val="242424"/>
        </w:rPr>
      </w:pPr>
      <w:ins w:id="154" w:author="Xufeng Lin" w:date="2025-04-17T09:37:00Z" w16du:dateUtc="2025-04-16T23:37:00Z">
        <w:r>
          <w:rPr>
            <w:rFonts w:ascii="Calibri" w:hAnsi="Calibri" w:cs="Calibri" w:hint="eastAsia"/>
            <w:color w:val="242424"/>
            <w:lang w:eastAsia="zh-CN"/>
          </w:rPr>
          <w:t xml:space="preserve">Install </w:t>
        </w:r>
        <w:r>
          <w:fldChar w:fldCharType="begin"/>
        </w:r>
        <w:r>
          <w:instrText>HYPERLINK "https://docs.anaconda.com/miniconda/install/" \l "quick-command-line-install"</w:instrText>
        </w:r>
        <w:r>
          <w:fldChar w:fldCharType="separate"/>
        </w:r>
        <w:r w:rsidRPr="00394164">
          <w:rPr>
            <w:rStyle w:val="Hyperlink"/>
            <w:rFonts w:ascii="Calibri" w:hAnsi="Calibri" w:cs="Calibri" w:hint="eastAsia"/>
            <w:lang w:eastAsia="zh-CN"/>
          </w:rPr>
          <w:t>min</w:t>
        </w:r>
        <w:r>
          <w:rPr>
            <w:rStyle w:val="Hyperlink"/>
            <w:rFonts w:ascii="Calibri" w:hAnsi="Calibri" w:cs="Calibri"/>
            <w:lang w:eastAsia="zh-CN"/>
          </w:rPr>
          <w:t>i</w:t>
        </w:r>
        <w:r w:rsidRPr="00394164">
          <w:rPr>
            <w:rStyle w:val="Hyperlink"/>
            <w:rFonts w:ascii="Calibri" w:hAnsi="Calibri" w:cs="Calibri" w:hint="eastAsia"/>
            <w:lang w:eastAsia="zh-CN"/>
          </w:rPr>
          <w:t>conda</w:t>
        </w:r>
        <w:r>
          <w:fldChar w:fldCharType="end"/>
        </w:r>
        <w:r>
          <w:rPr>
            <w:rFonts w:ascii="Calibri" w:hAnsi="Calibri" w:cs="Calibri" w:hint="eastAsia"/>
            <w:color w:val="242424"/>
            <w:lang w:eastAsia="zh-CN"/>
          </w:rPr>
          <w:t xml:space="preserve">. The </w:t>
        </w:r>
        <w:r>
          <w:rPr>
            <w:rFonts w:ascii="Calibri" w:hAnsi="Calibri" w:cs="Calibri"/>
            <w:color w:val="242424"/>
            <w:lang w:eastAsia="zh-CN"/>
          </w:rPr>
          <w:t>default</w:t>
        </w:r>
        <w:r>
          <w:rPr>
            <w:rFonts w:ascii="Calibri" w:hAnsi="Calibri" w:cs="Calibri" w:hint="eastAsia"/>
            <w:color w:val="242424"/>
            <w:lang w:eastAsia="zh-CN"/>
          </w:rPr>
          <w:t xml:space="preserve"> installation location is </w:t>
        </w:r>
        <w:r>
          <w:rPr>
            <w:rFonts w:ascii="Calibri" w:hAnsi="Calibri" w:cs="Calibri"/>
            <w:color w:val="242424"/>
            <w:lang w:eastAsia="zh-CN"/>
          </w:rPr>
          <w:t>“</w:t>
        </w:r>
        <w:r w:rsidRPr="00394164">
          <w:rPr>
            <w:rFonts w:ascii="Calibri" w:hAnsi="Calibri" w:cs="Calibri"/>
            <w:color w:val="242424"/>
            <w:lang w:eastAsia="zh-CN"/>
          </w:rPr>
          <w:t>C:\ProgramData\miniconda3</w:t>
        </w:r>
        <w:r>
          <w:rPr>
            <w:rFonts w:ascii="Calibri" w:hAnsi="Calibri" w:cs="Calibri"/>
            <w:color w:val="242424"/>
            <w:lang w:eastAsia="zh-CN"/>
          </w:rPr>
          <w:t>”</w:t>
        </w:r>
        <w:r>
          <w:rPr>
            <w:rFonts w:ascii="Calibri" w:hAnsi="Calibri" w:cs="Calibri" w:hint="eastAsia"/>
            <w:color w:val="242424"/>
            <w:lang w:eastAsia="zh-CN"/>
          </w:rPr>
          <w:t xml:space="preserve"> on Windows. Verify the installation by running </w:t>
        </w:r>
        <w:r>
          <w:rPr>
            <w:rFonts w:ascii="Calibri" w:hAnsi="Calibri" w:cs="Calibri"/>
            <w:color w:val="242424"/>
            <w:lang w:eastAsia="zh-CN"/>
          </w:rPr>
          <w:t>“</w:t>
        </w:r>
        <w:r>
          <w:rPr>
            <w:rFonts w:ascii="Calibri" w:hAnsi="Calibri" w:cs="Calibri" w:hint="eastAsia"/>
            <w:color w:val="242424"/>
            <w:lang w:eastAsia="zh-CN"/>
          </w:rPr>
          <w:t>conda env list</w:t>
        </w:r>
        <w:r>
          <w:rPr>
            <w:rFonts w:ascii="Calibri" w:hAnsi="Calibri" w:cs="Calibri"/>
            <w:color w:val="242424"/>
            <w:lang w:eastAsia="zh-CN"/>
          </w:rPr>
          <w:t>”</w:t>
        </w:r>
        <w:r>
          <w:rPr>
            <w:rFonts w:ascii="Calibri" w:hAnsi="Calibri" w:cs="Calibri" w:hint="eastAsia"/>
            <w:color w:val="242424"/>
            <w:lang w:eastAsia="zh-CN"/>
          </w:rPr>
          <w:t xml:space="preserve"> in the command line. If the installation was successful, you should be able to see a </w:t>
        </w:r>
        <w:r>
          <w:rPr>
            <w:rFonts w:ascii="Calibri" w:hAnsi="Calibri" w:cs="Calibri"/>
            <w:color w:val="242424"/>
            <w:lang w:eastAsia="zh-CN"/>
          </w:rPr>
          <w:t>‘</w:t>
        </w:r>
        <w:r>
          <w:rPr>
            <w:rFonts w:ascii="Calibri" w:hAnsi="Calibri" w:cs="Calibri" w:hint="eastAsia"/>
            <w:color w:val="242424"/>
            <w:lang w:eastAsia="zh-CN"/>
          </w:rPr>
          <w:t>base</w:t>
        </w:r>
        <w:r>
          <w:rPr>
            <w:rFonts w:ascii="Calibri" w:hAnsi="Calibri" w:cs="Calibri"/>
            <w:color w:val="242424"/>
            <w:lang w:eastAsia="zh-CN"/>
          </w:rPr>
          <w:t>’</w:t>
        </w:r>
        <w:r>
          <w:rPr>
            <w:rFonts w:ascii="Calibri" w:hAnsi="Calibri" w:cs="Calibri" w:hint="eastAsia"/>
            <w:color w:val="242424"/>
            <w:lang w:eastAsia="zh-CN"/>
          </w:rPr>
          <w:t xml:space="preserve"> env and the path to the env.</w:t>
        </w:r>
      </w:ins>
    </w:p>
    <w:p w14:paraId="18FB4770" w14:textId="77777777" w:rsidR="00096A91" w:rsidRPr="00394164" w:rsidRDefault="00096A91" w:rsidP="00096A91">
      <w:pPr>
        <w:pStyle w:val="ListParagraph"/>
        <w:rPr>
          <w:ins w:id="155" w:author="Xufeng Lin" w:date="2025-04-17T09:37:00Z" w16du:dateUtc="2025-04-16T23:37:00Z"/>
          <w:rFonts w:ascii="Calibri" w:hAnsi="Calibri" w:cs="Calibri"/>
          <w:color w:val="242424"/>
        </w:rPr>
      </w:pPr>
    </w:p>
    <w:p w14:paraId="7AF0486F" w14:textId="3B6C0264" w:rsidR="00096A91" w:rsidRDefault="00096A91" w:rsidP="00096A91">
      <w:pPr>
        <w:pStyle w:val="ListParagraph"/>
        <w:numPr>
          <w:ilvl w:val="0"/>
          <w:numId w:val="35"/>
        </w:numPr>
        <w:shd w:val="clear" w:color="auto" w:fill="FFFFFF"/>
        <w:spacing w:after="0" w:line="240" w:lineRule="auto"/>
        <w:rPr>
          <w:ins w:id="156" w:author="Xufeng Lin" w:date="2025-04-17T09:38:00Z" w16du:dateUtc="2025-04-16T23:38:00Z"/>
          <w:rFonts w:ascii="Calibri" w:hAnsi="Calibri" w:cs="Calibri"/>
          <w:color w:val="242424"/>
        </w:rPr>
      </w:pPr>
      <w:ins w:id="157" w:author="Xufeng Lin" w:date="2025-04-17T09:40:00Z" w16du:dateUtc="2025-04-16T23:40:00Z">
        <w:r>
          <w:rPr>
            <w:rFonts w:ascii="Calibri" w:hAnsi="Calibri" w:cs="Calibri"/>
            <w:color w:val="242424"/>
            <w:lang w:eastAsia="zh-CN"/>
          </w:rPr>
          <w:t>Create a</w:t>
        </w:r>
      </w:ins>
      <w:ins w:id="158" w:author="Xufeng Lin" w:date="2025-04-17T09:37:00Z" w16du:dateUtc="2025-04-16T23:37:00Z">
        <w:r>
          <w:rPr>
            <w:rFonts w:ascii="Calibri" w:hAnsi="Calibri" w:cs="Calibri" w:hint="eastAsia"/>
            <w:color w:val="242424"/>
            <w:lang w:eastAsia="zh-CN"/>
          </w:rPr>
          <w:t xml:space="preserve"> conda env</w:t>
        </w:r>
      </w:ins>
      <w:ins w:id="159" w:author="Xufeng Lin" w:date="2025-04-17T09:40:00Z" w16du:dateUtc="2025-04-16T23:40:00Z">
        <w:r>
          <w:rPr>
            <w:rFonts w:ascii="Calibri" w:hAnsi="Calibri" w:cs="Calibri"/>
            <w:color w:val="242424"/>
            <w:lang w:eastAsia="zh-CN"/>
          </w:rPr>
          <w:t xml:space="preserve"> named “cabana”</w:t>
        </w:r>
      </w:ins>
      <w:ins w:id="160" w:author="Xufeng Lin" w:date="2025-04-17T09:41:00Z" w16du:dateUtc="2025-04-16T23:41:00Z">
        <w:r>
          <w:rPr>
            <w:rFonts w:ascii="Calibri" w:hAnsi="Calibri" w:cs="Calibri"/>
            <w:color w:val="242424"/>
            <w:lang w:eastAsia="zh-CN"/>
          </w:rPr>
          <w:t xml:space="preserve"> (you can change it to any name you want)</w:t>
        </w:r>
      </w:ins>
      <w:ins w:id="161" w:author="Xufeng Lin" w:date="2025-04-17T09:37:00Z" w16du:dateUtc="2025-04-16T23:37:00Z">
        <w:r>
          <w:rPr>
            <w:rFonts w:ascii="Calibri" w:hAnsi="Calibri" w:cs="Calibri" w:hint="eastAsia"/>
            <w:color w:val="242424"/>
            <w:lang w:eastAsia="zh-CN"/>
          </w:rPr>
          <w:t xml:space="preserve"> by running </w:t>
        </w:r>
        <w:r>
          <w:rPr>
            <w:rFonts w:ascii="Calibri" w:hAnsi="Calibri" w:cs="Calibri"/>
            <w:color w:val="242424"/>
            <w:lang w:eastAsia="zh-CN"/>
          </w:rPr>
          <w:t>“</w:t>
        </w:r>
        <w:r w:rsidRPr="0025666E">
          <w:rPr>
            <w:rFonts w:ascii="Calibri" w:hAnsi="Calibri" w:cs="Calibri"/>
            <w:color w:val="242424"/>
            <w:lang w:eastAsia="zh-CN"/>
          </w:rPr>
          <w:t xml:space="preserve">conda create </w:t>
        </w:r>
      </w:ins>
      <w:ins w:id="162" w:author="Xufeng Lin" w:date="2025-04-17T09:40:00Z" w16du:dateUtc="2025-04-16T23:40:00Z">
        <w:r>
          <w:rPr>
            <w:rFonts w:ascii="Calibri" w:hAnsi="Calibri" w:cs="Calibri"/>
            <w:color w:val="242424"/>
            <w:lang w:eastAsia="zh-CN"/>
          </w:rPr>
          <w:t>-</w:t>
        </w:r>
      </w:ins>
      <w:ins w:id="163" w:author="Xufeng Lin" w:date="2025-04-17T09:38:00Z" w16du:dateUtc="2025-04-16T23:38:00Z">
        <w:r>
          <w:rPr>
            <w:rFonts w:ascii="Calibri" w:hAnsi="Calibri" w:cs="Calibri"/>
            <w:color w:val="242424"/>
            <w:lang w:eastAsia="zh-CN"/>
          </w:rPr>
          <w:t>n cabana python=3.10</w:t>
        </w:r>
      </w:ins>
      <w:ins w:id="164" w:author="Xufeng Lin" w:date="2025-04-17T09:37:00Z" w16du:dateUtc="2025-04-16T23:37:00Z">
        <w:r>
          <w:rPr>
            <w:rFonts w:ascii="Calibri" w:hAnsi="Calibri" w:cs="Calibri"/>
            <w:color w:val="242424"/>
            <w:lang w:eastAsia="zh-CN"/>
          </w:rPr>
          <w:t>”</w:t>
        </w:r>
        <w:r>
          <w:rPr>
            <w:rFonts w:ascii="Calibri" w:hAnsi="Calibri" w:cs="Calibri" w:hint="eastAsia"/>
            <w:color w:val="242424"/>
            <w:lang w:eastAsia="zh-CN"/>
          </w:rPr>
          <w:t xml:space="preserve"> in the command line. If the env is created correctly, activate the</w:t>
        </w:r>
      </w:ins>
      <w:ins w:id="165" w:author="Xufeng Lin" w:date="2025-04-17T09:38:00Z" w16du:dateUtc="2025-04-16T23:38:00Z">
        <w:r>
          <w:rPr>
            <w:rFonts w:ascii="Calibri" w:hAnsi="Calibri" w:cs="Calibri"/>
            <w:color w:val="242424"/>
            <w:lang w:eastAsia="zh-CN"/>
          </w:rPr>
          <w:t xml:space="preserve"> created</w:t>
        </w:r>
      </w:ins>
      <w:ins w:id="166" w:author="Xufeng Lin" w:date="2025-04-17T09:37:00Z" w16du:dateUtc="2025-04-16T23:37:00Z">
        <w:r>
          <w:rPr>
            <w:rFonts w:ascii="Calibri" w:hAnsi="Calibri" w:cs="Calibri" w:hint="eastAsia"/>
            <w:color w:val="242424"/>
            <w:lang w:eastAsia="zh-CN"/>
          </w:rPr>
          <w:t xml:space="preserve"> conda env by running </w:t>
        </w:r>
        <w:r>
          <w:rPr>
            <w:rFonts w:ascii="Calibri" w:hAnsi="Calibri" w:cs="Calibri"/>
            <w:color w:val="242424"/>
            <w:lang w:eastAsia="zh-CN"/>
          </w:rPr>
          <w:t>“</w:t>
        </w:r>
        <w:r>
          <w:rPr>
            <w:rFonts w:ascii="Calibri" w:hAnsi="Calibri" w:cs="Calibri" w:hint="eastAsia"/>
            <w:color w:val="242424"/>
            <w:lang w:eastAsia="zh-CN"/>
          </w:rPr>
          <w:t xml:space="preserve">conda activate </w:t>
        </w:r>
      </w:ins>
      <w:ins w:id="167" w:author="Xufeng Lin" w:date="2025-04-17T09:38:00Z" w16du:dateUtc="2025-04-16T23:38:00Z">
        <w:r>
          <w:rPr>
            <w:rFonts w:ascii="Calibri" w:hAnsi="Calibri" w:cs="Calibri"/>
            <w:color w:val="242424"/>
            <w:lang w:eastAsia="zh-CN"/>
          </w:rPr>
          <w:t>cabana</w:t>
        </w:r>
      </w:ins>
      <w:ins w:id="168" w:author="Xufeng Lin" w:date="2025-04-17T09:37:00Z" w16du:dateUtc="2025-04-16T23:37:00Z">
        <w:r>
          <w:rPr>
            <w:rFonts w:ascii="Calibri" w:hAnsi="Calibri" w:cs="Calibri"/>
            <w:color w:val="242424"/>
            <w:lang w:eastAsia="zh-CN"/>
          </w:rPr>
          <w:t>”.</w:t>
        </w:r>
      </w:ins>
    </w:p>
    <w:p w14:paraId="4B69B89A" w14:textId="77777777" w:rsidR="00096A91" w:rsidRPr="00096A91" w:rsidRDefault="00096A91">
      <w:pPr>
        <w:pStyle w:val="ListParagraph"/>
        <w:rPr>
          <w:ins w:id="169" w:author="Xufeng Lin" w:date="2025-04-17T09:38:00Z" w16du:dateUtc="2025-04-16T23:38:00Z"/>
          <w:rFonts w:ascii="Calibri" w:hAnsi="Calibri" w:cs="Calibri"/>
          <w:color w:val="242424"/>
          <w:rPrChange w:id="170" w:author="Xufeng Lin" w:date="2025-04-17T09:38:00Z" w16du:dateUtc="2025-04-16T23:38:00Z">
            <w:rPr>
              <w:ins w:id="171" w:author="Xufeng Lin" w:date="2025-04-17T09:38:00Z" w16du:dateUtc="2025-04-16T23:38:00Z"/>
            </w:rPr>
          </w:rPrChange>
        </w:rPr>
        <w:pPrChange w:id="172" w:author="Xufeng Lin" w:date="2025-04-17T09:38:00Z" w16du:dateUtc="2025-04-16T23:38:00Z">
          <w:pPr>
            <w:pStyle w:val="ListParagraph"/>
            <w:numPr>
              <w:numId w:val="35"/>
            </w:numPr>
            <w:shd w:val="clear" w:color="auto" w:fill="FFFFFF"/>
            <w:spacing w:after="0" w:line="240" w:lineRule="auto"/>
            <w:ind w:hanging="360"/>
          </w:pPr>
        </w:pPrChange>
      </w:pPr>
    </w:p>
    <w:p w14:paraId="1EB61C55" w14:textId="756BC7A4" w:rsidR="00096A91" w:rsidRDefault="00096A91" w:rsidP="00096A91">
      <w:pPr>
        <w:pStyle w:val="ListParagraph"/>
        <w:numPr>
          <w:ilvl w:val="0"/>
          <w:numId w:val="35"/>
        </w:numPr>
        <w:shd w:val="clear" w:color="auto" w:fill="FFFFFF"/>
        <w:spacing w:after="0" w:line="240" w:lineRule="auto"/>
        <w:rPr>
          <w:ins w:id="173" w:author="Xufeng Lin" w:date="2025-04-17T13:22:00Z" w16du:dateUtc="2025-04-17T03:22:00Z"/>
          <w:rFonts w:ascii="Calibri" w:hAnsi="Calibri" w:cs="Calibri"/>
          <w:color w:val="242424"/>
        </w:rPr>
      </w:pPr>
      <w:ins w:id="174" w:author="Xufeng Lin" w:date="2025-04-17T09:41:00Z" w16du:dateUtc="2025-04-16T23:41:00Z">
        <w:r>
          <w:rPr>
            <w:rFonts w:ascii="Calibri" w:hAnsi="Calibri" w:cs="Calibri"/>
            <w:color w:val="242424"/>
          </w:rPr>
          <w:t xml:space="preserve">Install Cabana by running “pip install </w:t>
        </w:r>
      </w:ins>
      <w:ins w:id="175" w:author="Xufeng Lin" w:date="2025-04-17T13:21:00Z" w16du:dateUtc="2025-04-17T03:21:00Z">
        <w:r w:rsidR="0039159B">
          <w:rPr>
            <w:rFonts w:ascii="Calibri" w:hAnsi="Calibri" w:cs="Calibri" w:hint="eastAsia"/>
            <w:color w:val="242424"/>
            <w:lang w:eastAsia="zh-CN"/>
          </w:rPr>
          <w:t xml:space="preserve">-U </w:t>
        </w:r>
      </w:ins>
      <w:ins w:id="176" w:author="Xufeng Lin" w:date="2025-04-17T09:41:00Z" w16du:dateUtc="2025-04-16T23:41:00Z">
        <w:r>
          <w:rPr>
            <w:rFonts w:ascii="Calibri" w:hAnsi="Calibri" w:cs="Calibri"/>
            <w:color w:val="242424"/>
          </w:rPr>
          <w:t>cabana”</w:t>
        </w:r>
      </w:ins>
      <w:ins w:id="177" w:author="Xufeng Lin" w:date="2025-04-17T09:42:00Z" w16du:dateUtc="2025-04-16T23:42:00Z">
        <w:r>
          <w:rPr>
            <w:rFonts w:ascii="Calibri" w:hAnsi="Calibri" w:cs="Calibri"/>
            <w:color w:val="242424"/>
          </w:rPr>
          <w:t xml:space="preserve">. If the installation is </w:t>
        </w:r>
        <w:r w:rsidR="00B136E5">
          <w:rPr>
            <w:rFonts w:ascii="Calibri" w:hAnsi="Calibri" w:cs="Calibri"/>
            <w:color w:val="242424"/>
          </w:rPr>
          <w:t>successful, you can start Cabana GUI by running “python -m cabana”. Alternatively, you can</w:t>
        </w:r>
      </w:ins>
      <w:ins w:id="178" w:author="Xufeng Lin" w:date="2025-04-17T09:43:00Z" w16du:dateUtc="2025-04-16T23:43:00Z">
        <w:r w:rsidR="00B136E5">
          <w:rPr>
            <w:rFonts w:ascii="Calibri" w:hAnsi="Calibri" w:cs="Calibri"/>
            <w:color w:val="242424"/>
          </w:rPr>
          <w:t xml:space="preserve"> import Cabana in your code for more customi</w:t>
        </w:r>
      </w:ins>
      <w:ins w:id="179" w:author="Xufeng Lin" w:date="2025-04-17T11:04:00Z" w16du:dateUtc="2025-04-17T01:04:00Z">
        <w:r w:rsidR="009B2F00">
          <w:rPr>
            <w:rFonts w:ascii="Calibri" w:hAnsi="Calibri" w:cs="Calibri"/>
            <w:color w:val="242424"/>
          </w:rPr>
          <w:t>s</w:t>
        </w:r>
      </w:ins>
      <w:ins w:id="180" w:author="Xufeng Lin" w:date="2025-04-17T09:43:00Z" w16du:dateUtc="2025-04-16T23:43:00Z">
        <w:r w:rsidR="00B136E5">
          <w:rPr>
            <w:rFonts w:ascii="Calibri" w:hAnsi="Calibri" w:cs="Calibri"/>
            <w:color w:val="242424"/>
          </w:rPr>
          <w:t xml:space="preserve">ed analysis (see examples in </w:t>
        </w:r>
      </w:ins>
      <w:ins w:id="181" w:author="Xufeng Lin" w:date="2025-04-17T09:44:00Z" w16du:dateUtc="2025-04-16T23:44:00Z">
        <w:r w:rsidR="00B136E5">
          <w:rPr>
            <w:rFonts w:ascii="Calibri" w:hAnsi="Calibri" w:cs="Calibri"/>
            <w:color w:val="242424"/>
          </w:rPr>
          <w:t>tutorial.</w:t>
        </w:r>
      </w:ins>
      <w:ins w:id="182" w:author="Xufeng Lin" w:date="2025-04-17T09:46:00Z" w16du:dateUtc="2025-04-16T23:46:00Z">
        <w:r w:rsidR="00B136E5">
          <w:rPr>
            <w:rFonts w:ascii="Calibri" w:hAnsi="Calibri" w:cs="Calibri"/>
            <w:color w:val="242424"/>
          </w:rPr>
          <w:t>ipy</w:t>
        </w:r>
      </w:ins>
      <w:ins w:id="183" w:author="Xufeng Lin" w:date="2025-04-17T09:44:00Z" w16du:dateUtc="2025-04-16T23:44:00Z">
        <w:r w:rsidR="00B136E5">
          <w:rPr>
            <w:rFonts w:ascii="Calibri" w:hAnsi="Calibri" w:cs="Calibri"/>
            <w:color w:val="242424"/>
          </w:rPr>
          <w:t>nb</w:t>
        </w:r>
      </w:ins>
      <w:ins w:id="184" w:author="Xufeng Lin" w:date="2025-04-17T09:43:00Z" w16du:dateUtc="2025-04-16T23:43:00Z">
        <w:r w:rsidR="00B136E5">
          <w:rPr>
            <w:rFonts w:ascii="Calibri" w:hAnsi="Calibri" w:cs="Calibri"/>
            <w:color w:val="242424"/>
          </w:rPr>
          <w:t>).</w:t>
        </w:r>
      </w:ins>
    </w:p>
    <w:p w14:paraId="2377DB51" w14:textId="77777777" w:rsidR="0039159B" w:rsidRPr="0039159B" w:rsidRDefault="0039159B">
      <w:pPr>
        <w:pStyle w:val="ListParagraph"/>
        <w:rPr>
          <w:ins w:id="185" w:author="Xufeng Lin" w:date="2025-04-17T13:22:00Z" w16du:dateUtc="2025-04-17T03:22:00Z"/>
          <w:rFonts w:ascii="Calibri" w:hAnsi="Calibri" w:cs="Calibri"/>
          <w:color w:val="242424"/>
          <w:rPrChange w:id="186" w:author="Xufeng Lin" w:date="2025-04-17T13:22:00Z" w16du:dateUtc="2025-04-17T03:22:00Z">
            <w:rPr>
              <w:ins w:id="187" w:author="Xufeng Lin" w:date="2025-04-17T13:22:00Z" w16du:dateUtc="2025-04-17T03:22:00Z"/>
            </w:rPr>
          </w:rPrChange>
        </w:rPr>
        <w:pPrChange w:id="188" w:author="Xufeng Lin" w:date="2025-04-17T13:22:00Z" w16du:dateUtc="2025-04-17T03:22:00Z">
          <w:pPr>
            <w:pStyle w:val="ListParagraph"/>
            <w:numPr>
              <w:numId w:val="35"/>
            </w:numPr>
            <w:shd w:val="clear" w:color="auto" w:fill="FFFFFF"/>
            <w:spacing w:after="0" w:line="240" w:lineRule="auto"/>
            <w:ind w:hanging="360"/>
          </w:pPr>
        </w:pPrChange>
      </w:pPr>
    </w:p>
    <w:p w14:paraId="1AB817DB" w14:textId="0B18C161" w:rsidR="0039159B" w:rsidRDefault="0039159B" w:rsidP="0039159B">
      <w:pPr>
        <w:shd w:val="clear" w:color="auto" w:fill="FFFFFF"/>
        <w:spacing w:after="0" w:line="240" w:lineRule="auto"/>
        <w:rPr>
          <w:ins w:id="189" w:author="Xufeng Lin" w:date="2025-04-17T13:25:00Z" w16du:dateUtc="2025-04-17T03:25:00Z"/>
          <w:rFonts w:ascii="Calibri" w:hAnsi="Calibri" w:cs="Calibri"/>
          <w:color w:val="242424"/>
          <w:lang w:eastAsia="zh-CN"/>
        </w:rPr>
      </w:pPr>
      <w:ins w:id="190" w:author="Xufeng Lin" w:date="2025-04-17T13:22:00Z" w16du:dateUtc="2025-04-17T03:22:00Z">
        <w:r>
          <w:rPr>
            <w:rFonts w:ascii="Calibri" w:hAnsi="Calibri" w:cs="Calibri" w:hint="eastAsia"/>
            <w:color w:val="242424"/>
            <w:lang w:eastAsia="zh-CN"/>
          </w:rPr>
          <w:t xml:space="preserve">       </w:t>
        </w:r>
      </w:ins>
      <w:ins w:id="191" w:author="Xufeng Lin" w:date="2025-04-17T13:23:00Z" w16du:dateUtc="2025-04-17T03:23:00Z">
        <w:r>
          <w:rPr>
            <w:rFonts w:ascii="Calibri" w:hAnsi="Calibri" w:cs="Calibri" w:hint="eastAsia"/>
            <w:color w:val="242424"/>
            <w:lang w:eastAsia="zh-CN"/>
          </w:rPr>
          <w:t xml:space="preserve">If you want to create a shortcut on Desktop, follow the </w:t>
        </w:r>
      </w:ins>
      <w:ins w:id="192" w:author="Xufeng Lin" w:date="2025-04-17T13:24:00Z" w16du:dateUtc="2025-04-17T03:24:00Z">
        <w:r>
          <w:rPr>
            <w:rFonts w:ascii="Calibri" w:hAnsi="Calibri" w:cs="Calibri" w:hint="eastAsia"/>
            <w:color w:val="242424"/>
            <w:lang w:eastAsia="zh-CN"/>
          </w:rPr>
          <w:t>steps below:</w:t>
        </w:r>
      </w:ins>
    </w:p>
    <w:p w14:paraId="7FF7E413" w14:textId="77777777" w:rsidR="0039159B" w:rsidRDefault="0039159B" w:rsidP="0039159B">
      <w:pPr>
        <w:shd w:val="clear" w:color="auto" w:fill="FFFFFF"/>
        <w:spacing w:after="0" w:line="240" w:lineRule="auto"/>
        <w:rPr>
          <w:ins w:id="193" w:author="Xufeng Lin" w:date="2025-04-17T13:24:00Z" w16du:dateUtc="2025-04-17T03:24:00Z"/>
          <w:rFonts w:ascii="Calibri" w:hAnsi="Calibri" w:cs="Calibri"/>
          <w:color w:val="242424"/>
          <w:lang w:eastAsia="zh-CN"/>
        </w:rPr>
      </w:pPr>
    </w:p>
    <w:p w14:paraId="0BCD2229" w14:textId="77BFC417" w:rsidR="0039159B" w:rsidRDefault="0039159B" w:rsidP="0039159B">
      <w:pPr>
        <w:pStyle w:val="ListParagraph"/>
        <w:numPr>
          <w:ilvl w:val="0"/>
          <w:numId w:val="47"/>
        </w:numPr>
        <w:shd w:val="clear" w:color="auto" w:fill="FFFFFF"/>
        <w:spacing w:after="0" w:line="240" w:lineRule="auto"/>
        <w:rPr>
          <w:ins w:id="194" w:author="Xufeng Lin" w:date="2025-04-17T13:25:00Z" w16du:dateUtc="2025-04-17T03:25:00Z"/>
          <w:rFonts w:ascii="Calibri" w:hAnsi="Calibri" w:cs="Calibri"/>
          <w:color w:val="242424"/>
        </w:rPr>
      </w:pPr>
      <w:ins w:id="195" w:author="Xufeng Lin" w:date="2025-04-17T13:25:00Z" w16du:dateUtc="2025-04-17T03:25:00Z">
        <w:r w:rsidRPr="008205B7">
          <w:rPr>
            <w:rFonts w:ascii="Calibri" w:hAnsi="Calibri" w:cs="Calibri"/>
            <w:color w:val="242424"/>
          </w:rPr>
          <w:t>Make sure that Git is installed. If not, download it from this </w:t>
        </w:r>
        <w:r>
          <w:fldChar w:fldCharType="begin"/>
        </w:r>
        <w:r>
          <w:instrText>HYPERLINK "https://git-scm.com/download/win" \t "_blank"</w:instrText>
        </w:r>
        <w:r>
          <w:fldChar w:fldCharType="separate"/>
        </w:r>
        <w:r w:rsidRPr="008205B7">
          <w:rPr>
            <w:rStyle w:val="Hyperlink"/>
            <w:rFonts w:ascii="Calibri" w:hAnsi="Calibri" w:cs="Calibri"/>
            <w:bdr w:val="none" w:sz="0" w:space="0" w:color="auto" w:frame="1"/>
          </w:rPr>
          <w:t>link</w:t>
        </w:r>
        <w:r>
          <w:fldChar w:fldCharType="end"/>
        </w:r>
        <w:r w:rsidRPr="008205B7">
          <w:rPr>
            <w:rFonts w:ascii="Calibri" w:hAnsi="Calibri" w:cs="Calibri"/>
            <w:color w:val="242424"/>
          </w:rPr>
          <w:t> and install it. Verify the installation by running "git --version" in the command line.</w:t>
        </w:r>
        <w:r w:rsidRPr="00394164">
          <w:rPr>
            <w:rFonts w:ascii="Calibri" w:hAnsi="Calibri" w:cs="Calibri"/>
            <w:color w:val="242424"/>
          </w:rPr>
          <w:t> </w:t>
        </w:r>
      </w:ins>
    </w:p>
    <w:p w14:paraId="57A42CD3" w14:textId="77777777" w:rsidR="0039159B" w:rsidRPr="00394164" w:rsidRDefault="0039159B" w:rsidP="0039159B">
      <w:pPr>
        <w:pStyle w:val="ListParagraph"/>
        <w:shd w:val="clear" w:color="auto" w:fill="FFFFFF"/>
        <w:spacing w:after="0" w:line="240" w:lineRule="auto"/>
        <w:rPr>
          <w:ins w:id="196" w:author="Xufeng Lin" w:date="2025-04-17T13:25:00Z" w16du:dateUtc="2025-04-17T03:25:00Z"/>
          <w:rFonts w:ascii="Calibri" w:hAnsi="Calibri" w:cs="Calibri"/>
          <w:color w:val="242424"/>
        </w:rPr>
      </w:pPr>
    </w:p>
    <w:p w14:paraId="2B7213F2" w14:textId="0949BE5E" w:rsidR="0039159B" w:rsidRPr="00766CEE" w:rsidRDefault="0039159B">
      <w:pPr>
        <w:pStyle w:val="ListParagraph"/>
        <w:numPr>
          <w:ilvl w:val="0"/>
          <w:numId w:val="47"/>
        </w:numPr>
        <w:shd w:val="clear" w:color="auto" w:fill="FFFFFF"/>
        <w:spacing w:after="0" w:line="240" w:lineRule="auto"/>
        <w:rPr>
          <w:ins w:id="197" w:author="Xufeng Lin" w:date="2025-04-17T09:37:00Z" w16du:dateUtc="2025-04-16T23:37:00Z"/>
          <w:rFonts w:ascii="Calibri" w:hAnsi="Calibri" w:cs="Calibri"/>
          <w:color w:val="242424"/>
          <w:rPrChange w:id="198" w:author="Xufeng Lin" w:date="2025-04-17T13:37:00Z" w16du:dateUtc="2025-04-17T03:37:00Z">
            <w:rPr>
              <w:ins w:id="199" w:author="Xufeng Lin" w:date="2025-04-17T09:37:00Z" w16du:dateUtc="2025-04-16T23:37:00Z"/>
            </w:rPr>
          </w:rPrChange>
        </w:rPr>
        <w:pPrChange w:id="200" w:author="Xufeng Lin" w:date="2025-04-17T13:22:00Z" w16du:dateUtc="2025-04-17T03:22:00Z">
          <w:pPr>
            <w:pStyle w:val="ListParagraph"/>
            <w:numPr>
              <w:numId w:val="35"/>
            </w:numPr>
            <w:shd w:val="clear" w:color="auto" w:fill="FFFFFF"/>
            <w:spacing w:after="0" w:line="240" w:lineRule="auto"/>
            <w:ind w:hanging="360"/>
          </w:pPr>
        </w:pPrChange>
      </w:pPr>
      <w:ins w:id="201" w:author="Xufeng Lin" w:date="2025-04-17T13:25:00Z" w16du:dateUtc="2025-04-17T03:25:00Z">
        <w:r w:rsidRPr="00394164">
          <w:rPr>
            <w:rFonts w:ascii="Calibri" w:hAnsi="Calibri" w:cs="Calibri"/>
            <w:color w:val="242424"/>
          </w:rPr>
          <w:t>Run "git clone </w:t>
        </w:r>
        <w:r>
          <w:fldChar w:fldCharType="begin"/>
        </w:r>
        <w:r>
          <w:instrText>HYPERLINK "https://github.com/lxfhfut/Cabana.git"</w:instrText>
        </w:r>
        <w:r>
          <w:fldChar w:fldCharType="separate"/>
        </w:r>
        <w:r>
          <w:rPr>
            <w:rStyle w:val="Hyperlink"/>
          </w:rPr>
          <w:t>https://github.com/lxfhfut/Cabana.git</w:t>
        </w:r>
        <w:r>
          <w:fldChar w:fldCharType="end"/>
        </w:r>
        <w:r w:rsidRPr="00394164">
          <w:rPr>
            <w:rFonts w:ascii="Calibri" w:hAnsi="Calibri" w:cs="Calibri"/>
            <w:color w:val="242424"/>
          </w:rPr>
          <w:t xml:space="preserve">" in the command line. You will be prompted to log in using your GitHub account. If authentication is successful, a "Cabana" folder will be </w:t>
        </w:r>
        <w:r w:rsidRPr="00394164">
          <w:rPr>
            <w:rFonts w:ascii="Calibri" w:hAnsi="Calibri" w:cs="Calibri" w:hint="eastAsia"/>
            <w:color w:val="242424"/>
            <w:lang w:eastAsia="zh-CN"/>
          </w:rPr>
          <w:t xml:space="preserve">downloaded to your current working </w:t>
        </w:r>
        <w:r>
          <w:rPr>
            <w:rFonts w:ascii="Calibri" w:hAnsi="Calibri" w:cs="Calibri" w:hint="eastAsia"/>
            <w:color w:val="242424"/>
            <w:lang w:eastAsia="zh-CN"/>
          </w:rPr>
          <w:t xml:space="preserve">directory. You can move (copy-and-paste) the folder to any </w:t>
        </w:r>
        <w:r>
          <w:rPr>
            <w:rFonts w:ascii="Calibri" w:hAnsi="Calibri" w:cs="Calibri"/>
            <w:color w:val="242424"/>
            <w:lang w:eastAsia="zh-CN"/>
          </w:rPr>
          <w:t>installation</w:t>
        </w:r>
        <w:r>
          <w:rPr>
            <w:rFonts w:ascii="Calibri" w:hAnsi="Calibri" w:cs="Calibri" w:hint="eastAsia"/>
            <w:color w:val="242424"/>
            <w:lang w:eastAsia="zh-CN"/>
          </w:rPr>
          <w:t xml:space="preserve"> location and change the current working </w:t>
        </w:r>
        <w:r>
          <w:rPr>
            <w:rFonts w:ascii="Calibri" w:hAnsi="Calibri" w:cs="Calibri"/>
            <w:color w:val="242424"/>
            <w:lang w:eastAsia="zh-CN"/>
          </w:rPr>
          <w:t>direct</w:t>
        </w:r>
        <w:r>
          <w:rPr>
            <w:rFonts w:ascii="Calibri" w:hAnsi="Calibri" w:cs="Calibri" w:hint="eastAsia"/>
            <w:color w:val="242424"/>
            <w:lang w:eastAsia="zh-CN"/>
          </w:rPr>
          <w:t xml:space="preserve">ion to </w:t>
        </w:r>
        <w:r>
          <w:rPr>
            <w:rFonts w:ascii="Calibri" w:hAnsi="Calibri" w:cs="Calibri"/>
            <w:color w:val="242424"/>
            <w:lang w:eastAsia="zh-CN"/>
          </w:rPr>
          <w:t>“</w:t>
        </w:r>
        <w:r>
          <w:rPr>
            <w:rFonts w:ascii="Calibri" w:hAnsi="Calibri" w:cs="Calibri" w:hint="eastAsia"/>
            <w:color w:val="242424"/>
            <w:lang w:eastAsia="zh-CN"/>
          </w:rPr>
          <w:t>Cabana</w:t>
        </w:r>
        <w:r>
          <w:rPr>
            <w:rFonts w:ascii="Calibri" w:hAnsi="Calibri" w:cs="Calibri"/>
            <w:color w:val="242424"/>
            <w:lang w:eastAsia="zh-CN"/>
          </w:rPr>
          <w:t>”</w:t>
        </w:r>
        <w:r>
          <w:rPr>
            <w:rFonts w:ascii="Calibri" w:hAnsi="Calibri" w:cs="Calibri" w:hint="eastAsia"/>
            <w:color w:val="242424"/>
            <w:lang w:eastAsia="zh-CN"/>
          </w:rPr>
          <w:t xml:space="preserve"> folder. </w:t>
        </w:r>
      </w:ins>
    </w:p>
    <w:p w14:paraId="6F17C5BB" w14:textId="77777777" w:rsidR="00096A91" w:rsidRPr="0025666E" w:rsidRDefault="00096A91" w:rsidP="00096A91">
      <w:pPr>
        <w:pStyle w:val="ListParagraph"/>
        <w:rPr>
          <w:ins w:id="202" w:author="Xufeng Lin" w:date="2025-04-17T09:37:00Z" w16du:dateUtc="2025-04-16T23:37:00Z"/>
          <w:rFonts w:ascii="Calibri" w:hAnsi="Calibri" w:cs="Calibri"/>
          <w:color w:val="242424"/>
          <w:lang w:eastAsia="zh-CN"/>
        </w:rPr>
      </w:pPr>
    </w:p>
    <w:p w14:paraId="4C29A2D0" w14:textId="152D032E" w:rsidR="00096A91" w:rsidRDefault="00096A91" w:rsidP="00D315CE">
      <w:pPr>
        <w:pStyle w:val="ListParagraph"/>
        <w:numPr>
          <w:ilvl w:val="0"/>
          <w:numId w:val="47"/>
        </w:numPr>
        <w:shd w:val="clear" w:color="auto" w:fill="FFFFFF"/>
        <w:spacing w:after="0" w:line="240" w:lineRule="auto"/>
        <w:rPr>
          <w:ins w:id="203" w:author="Xufeng Lin" w:date="2025-04-17T13:27:00Z" w16du:dateUtc="2025-04-17T03:27:00Z"/>
          <w:rFonts w:ascii="Calibri" w:hAnsi="Calibri" w:cs="Calibri"/>
          <w:color w:val="242424"/>
        </w:rPr>
      </w:pPr>
      <w:ins w:id="204" w:author="Xufeng Lin" w:date="2025-04-17T09:37:00Z" w16du:dateUtc="2025-04-16T23:37:00Z">
        <w:r w:rsidRPr="000676E4">
          <w:rPr>
            <w:rFonts w:ascii="Calibri" w:hAnsi="Calibri" w:cs="Calibri"/>
            <w:color w:val="242424"/>
          </w:rPr>
          <w:t>Modify the content in cabana.bat. Make sure CONDAPATH is set to the folder where miniconda was installed, ENVNAME is set to “</w:t>
        </w:r>
      </w:ins>
      <w:ins w:id="205" w:author="Xufeng Lin" w:date="2025-04-17T13:26:00Z" w16du:dateUtc="2025-04-17T03:26:00Z">
        <w:r w:rsidR="0039159B" w:rsidRPr="000676E4">
          <w:rPr>
            <w:rFonts w:ascii="Calibri" w:hAnsi="Calibri" w:cs="Calibri" w:hint="eastAsia"/>
            <w:color w:val="242424"/>
            <w:lang w:eastAsia="zh-CN"/>
          </w:rPr>
          <w:t>cabana</w:t>
        </w:r>
      </w:ins>
      <w:ins w:id="206" w:author="Xufeng Lin" w:date="2025-04-17T09:37:00Z" w16du:dateUtc="2025-04-16T23:37:00Z">
        <w:r w:rsidRPr="000676E4">
          <w:rPr>
            <w:rFonts w:ascii="Calibri" w:hAnsi="Calibri" w:cs="Calibri"/>
            <w:color w:val="242424"/>
          </w:rPr>
          <w:t xml:space="preserve">” and the command on line </w:t>
        </w:r>
      </w:ins>
      <w:ins w:id="207" w:author="Xufeng Lin" w:date="2025-04-17T13:27:00Z" w16du:dateUtc="2025-04-17T03:27:00Z">
        <w:r w:rsidR="000676E4" w:rsidRPr="000676E4">
          <w:rPr>
            <w:rFonts w:ascii="Calibri" w:hAnsi="Calibri" w:cs="Calibri" w:hint="eastAsia"/>
            <w:color w:val="242424"/>
            <w:lang w:eastAsia="zh-CN"/>
          </w:rPr>
          <w:t>19</w:t>
        </w:r>
      </w:ins>
      <w:ins w:id="208" w:author="Xufeng Lin" w:date="2025-04-17T09:37:00Z" w16du:dateUtc="2025-04-16T23:37:00Z">
        <w:r w:rsidRPr="000676E4">
          <w:rPr>
            <w:rFonts w:ascii="Calibri" w:hAnsi="Calibri" w:cs="Calibri"/>
            <w:color w:val="242424"/>
          </w:rPr>
          <w:t xml:space="preserve"> is set to “python</w:t>
        </w:r>
      </w:ins>
      <w:ins w:id="209" w:author="Xufeng Lin" w:date="2025-04-17T13:26:00Z" w16du:dateUtc="2025-04-17T03:26:00Z">
        <w:r w:rsidR="000676E4" w:rsidRPr="000676E4">
          <w:rPr>
            <w:rFonts w:ascii="Calibri" w:hAnsi="Calibri" w:cs="Calibri" w:hint="eastAsia"/>
            <w:color w:val="242424"/>
            <w:lang w:eastAsia="zh-CN"/>
          </w:rPr>
          <w:t xml:space="preserve"> </w:t>
        </w:r>
      </w:ins>
      <w:ins w:id="210" w:author="Xufeng Lin" w:date="2025-04-17T13:27:00Z" w16du:dateUtc="2025-04-17T03:27:00Z">
        <w:r w:rsidR="000676E4" w:rsidRPr="000676E4">
          <w:rPr>
            <w:rFonts w:ascii="Calibri" w:hAnsi="Calibri" w:cs="Calibri" w:hint="eastAsia"/>
            <w:color w:val="242424"/>
            <w:lang w:eastAsia="zh-CN"/>
          </w:rPr>
          <w:t>-m cabana</w:t>
        </w:r>
      </w:ins>
      <w:ins w:id="211" w:author="Xufeng Lin" w:date="2025-04-17T09:37:00Z" w16du:dateUtc="2025-04-16T23:37:00Z">
        <w:r w:rsidRPr="000676E4">
          <w:rPr>
            <w:rFonts w:ascii="Calibri" w:hAnsi="Calibri" w:cs="Calibri"/>
            <w:color w:val="242424"/>
          </w:rPr>
          <w:t xml:space="preserve">”. </w:t>
        </w:r>
      </w:ins>
    </w:p>
    <w:p w14:paraId="6C3383D0" w14:textId="77777777" w:rsidR="000676E4" w:rsidRPr="000676E4" w:rsidRDefault="000676E4">
      <w:pPr>
        <w:pStyle w:val="ListParagraph"/>
        <w:shd w:val="clear" w:color="auto" w:fill="FFFFFF"/>
        <w:spacing w:after="0" w:line="240" w:lineRule="auto"/>
        <w:rPr>
          <w:ins w:id="212" w:author="Xufeng Lin" w:date="2025-04-17T09:37:00Z" w16du:dateUtc="2025-04-16T23:37:00Z"/>
          <w:rFonts w:ascii="Calibri" w:hAnsi="Calibri" w:cs="Calibri"/>
          <w:color w:val="242424"/>
        </w:rPr>
        <w:pPrChange w:id="213" w:author="Xufeng Lin" w:date="2025-04-17T13:27:00Z" w16du:dateUtc="2025-04-17T03:27:00Z">
          <w:pPr>
            <w:shd w:val="clear" w:color="auto" w:fill="FFFFFF"/>
            <w:spacing w:after="0" w:line="240" w:lineRule="auto"/>
            <w:ind w:left="720"/>
          </w:pPr>
        </w:pPrChange>
      </w:pPr>
    </w:p>
    <w:p w14:paraId="3785E818" w14:textId="54B95296" w:rsidR="00096A91" w:rsidRPr="00E9644C" w:rsidRDefault="00096A91" w:rsidP="008205B7">
      <w:pPr>
        <w:pStyle w:val="ListParagraph"/>
        <w:numPr>
          <w:ilvl w:val="0"/>
          <w:numId w:val="47"/>
        </w:numPr>
        <w:shd w:val="clear" w:color="auto" w:fill="FFFFFF"/>
        <w:spacing w:after="0" w:line="240" w:lineRule="auto"/>
        <w:rPr>
          <w:rFonts w:ascii="Calibri" w:hAnsi="Calibri" w:cs="Calibri" w:hint="eastAsia"/>
          <w:color w:val="242424"/>
          <w:rPrChange w:id="214" w:author="Xufeng Lin" w:date="2025-04-22T15:17:00Z" w16du:dateUtc="2025-04-22T05:17:00Z">
            <w:rPr>
              <w:rFonts w:hint="eastAsia"/>
              <w:lang w:eastAsia="zh-CN"/>
            </w:rPr>
          </w:rPrChange>
        </w:rPr>
        <w:pPrChange w:id="215" w:author="Xufeng Lin" w:date="2025-04-22T15:17:00Z" w16du:dateUtc="2025-04-22T05:17:00Z">
          <w:pPr/>
        </w:pPrChange>
      </w:pPr>
      <w:ins w:id="216" w:author="Xufeng Lin" w:date="2025-04-17T09:37:00Z" w16du:dateUtc="2025-04-16T23:37:00Z">
        <w:r w:rsidRPr="00096A91">
          <w:rPr>
            <w:rFonts w:ascii="Calibri" w:hAnsi="Calibri" w:cs="Calibri"/>
            <w:color w:val="242424"/>
            <w:rPrChange w:id="217" w:author="Xufeng Lin" w:date="2025-04-17T09:37:00Z" w16du:dateUtc="2025-04-16T23:37:00Z">
              <w:rPr/>
            </w:rPrChange>
          </w:rPr>
          <w:t xml:space="preserve">Create a "Cabana" shortcut </w:t>
        </w:r>
      </w:ins>
      <w:ins w:id="218" w:author="Xufeng Lin" w:date="2025-04-17T13:28:00Z" w16du:dateUtc="2025-04-17T03:28:00Z">
        <w:r w:rsidR="000676E4">
          <w:rPr>
            <w:rFonts w:ascii="Calibri" w:hAnsi="Calibri" w:cs="Calibri" w:hint="eastAsia"/>
            <w:color w:val="242424"/>
            <w:lang w:eastAsia="zh-CN"/>
          </w:rPr>
          <w:t>on</w:t>
        </w:r>
      </w:ins>
      <w:ins w:id="219" w:author="Xufeng Lin" w:date="2025-04-17T09:37:00Z" w16du:dateUtc="2025-04-16T23:37:00Z">
        <w:r w:rsidRPr="00096A91">
          <w:rPr>
            <w:rFonts w:ascii="Calibri" w:hAnsi="Calibri" w:cs="Calibri"/>
            <w:color w:val="242424"/>
            <w:rPrChange w:id="220" w:author="Xufeng Lin" w:date="2025-04-17T09:37:00Z" w16du:dateUtc="2025-04-16T23:37:00Z">
              <w:rPr/>
            </w:rPrChange>
          </w:rPr>
          <w:t xml:space="preserve"> "C:\Users\Public\Desktop" for cabana.bat</w:t>
        </w:r>
        <w:r w:rsidRPr="00096A91">
          <w:rPr>
            <w:rFonts w:ascii="Calibri" w:hAnsi="Calibri" w:cs="Calibri"/>
            <w:color w:val="242424"/>
            <w:lang w:eastAsia="zh-CN"/>
            <w:rPrChange w:id="221" w:author="Xufeng Lin" w:date="2025-04-17T09:37:00Z" w16du:dateUtc="2025-04-16T23:37:00Z">
              <w:rPr>
                <w:lang w:eastAsia="zh-CN"/>
              </w:rPr>
            </w:rPrChange>
          </w:rPr>
          <w:t xml:space="preserve">. </w:t>
        </w:r>
        <w:r w:rsidRPr="00096A91">
          <w:rPr>
            <w:rFonts w:ascii="Calibri" w:hAnsi="Calibri" w:cs="Calibri"/>
            <w:color w:val="242424"/>
            <w:rPrChange w:id="222" w:author="Xufeng Lin" w:date="2025-04-17T09:37:00Z" w16du:dateUtc="2025-04-16T23:37:00Z">
              <w:rPr/>
            </w:rPrChange>
          </w:rPr>
          <w:t>Change the icon of Cabana to any icon you want, or you can use the ‘</w:t>
        </w:r>
      </w:ins>
      <w:ins w:id="223" w:author="Xufeng Lin" w:date="2025-04-17T13:28:00Z" w16du:dateUtc="2025-04-17T03:28:00Z">
        <w:r w:rsidR="000676E4">
          <w:rPr>
            <w:rFonts w:ascii="Calibri" w:hAnsi="Calibri" w:cs="Calibri" w:hint="eastAsia"/>
            <w:color w:val="242424"/>
            <w:lang w:eastAsia="zh-CN"/>
          </w:rPr>
          <w:t>cabana-logo</w:t>
        </w:r>
      </w:ins>
      <w:ins w:id="224" w:author="Xufeng Lin" w:date="2025-04-17T09:37:00Z" w16du:dateUtc="2025-04-16T23:37:00Z">
        <w:r w:rsidRPr="00096A91">
          <w:rPr>
            <w:rFonts w:ascii="Calibri" w:hAnsi="Calibri" w:cs="Calibri"/>
            <w:color w:val="242424"/>
            <w:rPrChange w:id="225" w:author="Xufeng Lin" w:date="2025-04-17T09:37:00Z" w16du:dateUtc="2025-04-16T23:37:00Z">
              <w:rPr/>
            </w:rPrChange>
          </w:rPr>
          <w:t>.ico’ in the</w:t>
        </w:r>
      </w:ins>
      <w:ins w:id="226" w:author="Xufeng Lin" w:date="2025-04-17T13:29:00Z" w16du:dateUtc="2025-04-17T03:29:00Z">
        <w:r w:rsidR="000676E4">
          <w:rPr>
            <w:rFonts w:ascii="Calibri" w:hAnsi="Calibri" w:cs="Calibri" w:hint="eastAsia"/>
            <w:color w:val="242424"/>
            <w:lang w:eastAsia="zh-CN"/>
          </w:rPr>
          <w:t xml:space="preserve"> downloaded</w:t>
        </w:r>
      </w:ins>
      <w:ins w:id="227" w:author="Xufeng Lin" w:date="2025-04-17T09:37:00Z" w16du:dateUtc="2025-04-16T23:37:00Z">
        <w:r w:rsidRPr="00096A91">
          <w:rPr>
            <w:rFonts w:ascii="Calibri" w:hAnsi="Calibri" w:cs="Calibri"/>
            <w:color w:val="242424"/>
            <w:rPrChange w:id="228" w:author="Xufeng Lin" w:date="2025-04-17T09:37:00Z" w16du:dateUtc="2025-04-16T23:37:00Z">
              <w:rPr/>
            </w:rPrChange>
          </w:rPr>
          <w:t xml:space="preserve"> ‘Cabana’ folder</w:t>
        </w:r>
      </w:ins>
      <w:ins w:id="229" w:author="Xufeng Lin" w:date="2025-04-17T13:29:00Z" w16du:dateUtc="2025-04-17T03:29:00Z">
        <w:r w:rsidR="000676E4">
          <w:rPr>
            <w:rFonts w:ascii="Calibri" w:hAnsi="Calibri" w:cs="Calibri" w:hint="eastAsia"/>
            <w:color w:val="242424"/>
            <w:lang w:eastAsia="zh-CN"/>
          </w:rPr>
          <w:t xml:space="preserve"> from Github</w:t>
        </w:r>
      </w:ins>
      <w:ins w:id="230" w:author="Xufeng Lin" w:date="2025-04-17T09:37:00Z" w16du:dateUtc="2025-04-16T23:37:00Z">
        <w:r w:rsidRPr="00096A91">
          <w:rPr>
            <w:rFonts w:ascii="Calibri" w:hAnsi="Calibri" w:cs="Calibri"/>
            <w:color w:val="242424"/>
            <w:rPrChange w:id="231" w:author="Xufeng Lin" w:date="2025-04-17T09:37:00Z" w16du:dateUtc="2025-04-16T23:37:00Z">
              <w:rPr/>
            </w:rPrChange>
          </w:rPr>
          <w:t>.</w:t>
        </w:r>
      </w:ins>
      <w:ins w:id="232" w:author="Xufeng Lin" w:date="2025-04-17T13:28:00Z" w16du:dateUtc="2025-04-17T03:28:00Z">
        <w:r w:rsidR="000676E4" w:rsidRPr="000676E4">
          <w:rPr>
            <w:rFonts w:ascii="Calibri" w:hAnsi="Calibri" w:cs="Calibri"/>
            <w:color w:val="242424"/>
          </w:rPr>
          <w:t xml:space="preserve"> </w:t>
        </w:r>
        <w:r w:rsidR="000676E4" w:rsidRPr="00791A57">
          <w:rPr>
            <w:rFonts w:ascii="Calibri" w:hAnsi="Calibri" w:cs="Calibri"/>
            <w:color w:val="242424"/>
          </w:rPr>
          <w:t>You are now ready to use Cabana</w:t>
        </w:r>
      </w:ins>
      <w:ins w:id="233" w:author="Xufeng Lin" w:date="2025-04-17T13:29:00Z" w16du:dateUtc="2025-04-17T03:29:00Z">
        <w:r w:rsidR="000676E4">
          <w:rPr>
            <w:rFonts w:ascii="Calibri" w:hAnsi="Calibri" w:cs="Calibri" w:hint="eastAsia"/>
            <w:color w:val="242424"/>
            <w:lang w:eastAsia="zh-CN"/>
          </w:rPr>
          <w:t xml:space="preserve"> by double clicking the shortcut</w:t>
        </w:r>
      </w:ins>
      <w:ins w:id="234" w:author="Xufeng Lin" w:date="2025-04-17T13:28:00Z" w16du:dateUtc="2025-04-17T03:28:00Z">
        <w:r w:rsidR="000676E4" w:rsidRPr="00791A57">
          <w:rPr>
            <w:rFonts w:ascii="Calibri" w:hAnsi="Calibri" w:cs="Calibri"/>
            <w:color w:val="242424"/>
          </w:rPr>
          <w:t>.</w:t>
        </w:r>
      </w:ins>
    </w:p>
    <w:p w14:paraId="0AF7FFE7" w14:textId="2504FC5E" w:rsidR="00E02935" w:rsidDel="0039159B" w:rsidRDefault="00E02935" w:rsidP="00E02935">
      <w:pPr>
        <w:pStyle w:val="ListParagraph"/>
        <w:numPr>
          <w:ilvl w:val="0"/>
          <w:numId w:val="35"/>
        </w:numPr>
        <w:shd w:val="clear" w:color="auto" w:fill="FFFFFF"/>
        <w:spacing w:after="0" w:line="240" w:lineRule="auto"/>
        <w:rPr>
          <w:del w:id="235" w:author="Xufeng Lin" w:date="2025-04-17T13:24:00Z" w16du:dateUtc="2025-04-17T03:24:00Z"/>
          <w:rFonts w:ascii="Calibri" w:hAnsi="Calibri" w:cs="Calibri"/>
          <w:color w:val="242424"/>
        </w:rPr>
      </w:pPr>
      <w:del w:id="236" w:author="Xufeng Lin" w:date="2025-04-17T13:24:00Z" w16du:dateUtc="2025-04-17T03:24:00Z">
        <w:r w:rsidRPr="008205B7" w:rsidDel="0039159B">
          <w:rPr>
            <w:rFonts w:ascii="Calibri" w:hAnsi="Calibri" w:cs="Calibri"/>
            <w:color w:val="242424"/>
          </w:rPr>
          <w:delText>Make sure that Git is installed. If not, download it from this </w:delText>
        </w:r>
        <w:r w:rsidDel="0039159B">
          <w:fldChar w:fldCharType="begin"/>
        </w:r>
        <w:r w:rsidDel="0039159B">
          <w:delInstrText>HYPERLINK "https://git-scm.com/download/win" \t "_blank"</w:delInstrText>
        </w:r>
        <w:r w:rsidDel="0039159B">
          <w:fldChar w:fldCharType="separate"/>
        </w:r>
        <w:r w:rsidRPr="008205B7" w:rsidDel="0039159B">
          <w:rPr>
            <w:rStyle w:val="Hyperlink"/>
            <w:rFonts w:ascii="Calibri" w:hAnsi="Calibri" w:cs="Calibri"/>
            <w:bdr w:val="none" w:sz="0" w:space="0" w:color="auto" w:frame="1"/>
          </w:rPr>
          <w:delText>link</w:delText>
        </w:r>
        <w:r w:rsidDel="0039159B">
          <w:fldChar w:fldCharType="end"/>
        </w:r>
        <w:r w:rsidRPr="008205B7" w:rsidDel="0039159B">
          <w:rPr>
            <w:rFonts w:ascii="Calibri" w:hAnsi="Calibri" w:cs="Calibri"/>
            <w:color w:val="242424"/>
          </w:rPr>
          <w:delText> and install it</w:delText>
        </w:r>
      </w:del>
      <w:del w:id="237" w:author="Xufeng Lin" w:date="2025-04-17T09:19:00Z" w16du:dateUtc="2025-04-16T23:19:00Z">
        <w:r w:rsidRPr="008205B7" w:rsidDel="00865C00">
          <w:rPr>
            <w:rFonts w:ascii="Calibri" w:hAnsi="Calibri" w:cs="Calibri"/>
            <w:color w:val="242424"/>
          </w:rPr>
          <w:delText xml:space="preserve"> (click next, next, next …)</w:delText>
        </w:r>
      </w:del>
      <w:del w:id="238" w:author="Xufeng Lin" w:date="2025-04-17T13:24:00Z" w16du:dateUtc="2025-04-17T03:24:00Z">
        <w:r w:rsidRPr="008205B7" w:rsidDel="0039159B">
          <w:rPr>
            <w:rFonts w:ascii="Calibri" w:hAnsi="Calibri" w:cs="Calibri"/>
            <w:color w:val="242424"/>
          </w:rPr>
          <w:delText>. Verify the installation by running "git --version" in the command line.</w:delText>
        </w:r>
        <w:r w:rsidRPr="00394164" w:rsidDel="0039159B">
          <w:rPr>
            <w:rFonts w:ascii="Calibri" w:hAnsi="Calibri" w:cs="Calibri"/>
            <w:color w:val="242424"/>
          </w:rPr>
          <w:delText> </w:delText>
        </w:r>
      </w:del>
    </w:p>
    <w:p w14:paraId="5E2A8085" w14:textId="4B526535" w:rsidR="00394164" w:rsidRPr="00394164" w:rsidDel="0039159B" w:rsidRDefault="00394164" w:rsidP="00394164">
      <w:pPr>
        <w:pStyle w:val="ListParagraph"/>
        <w:shd w:val="clear" w:color="auto" w:fill="FFFFFF"/>
        <w:spacing w:after="0" w:line="240" w:lineRule="auto"/>
        <w:rPr>
          <w:del w:id="239" w:author="Xufeng Lin" w:date="2025-04-17T13:24:00Z" w16du:dateUtc="2025-04-17T03:24:00Z"/>
          <w:rFonts w:ascii="Calibri" w:hAnsi="Calibri" w:cs="Calibri"/>
          <w:color w:val="242424"/>
        </w:rPr>
      </w:pPr>
    </w:p>
    <w:p w14:paraId="76639753" w14:textId="286BA41F" w:rsidR="00E02935" w:rsidDel="0039159B" w:rsidRDefault="00E02935" w:rsidP="00394164">
      <w:pPr>
        <w:pStyle w:val="ListParagraph"/>
        <w:numPr>
          <w:ilvl w:val="0"/>
          <w:numId w:val="35"/>
        </w:numPr>
        <w:shd w:val="clear" w:color="auto" w:fill="FFFFFF"/>
        <w:spacing w:after="0" w:line="240" w:lineRule="auto"/>
        <w:rPr>
          <w:del w:id="240" w:author="Xufeng Lin" w:date="2025-04-17T13:24:00Z" w16du:dateUtc="2025-04-17T03:24:00Z"/>
          <w:rFonts w:ascii="Calibri" w:hAnsi="Calibri" w:cs="Calibri" w:hint="eastAsia"/>
          <w:color w:val="242424"/>
        </w:rPr>
      </w:pPr>
      <w:del w:id="241" w:author="Xufeng Lin" w:date="2025-04-17T13:24:00Z" w16du:dateUtc="2025-04-17T03:24:00Z">
        <w:r w:rsidRPr="00394164" w:rsidDel="0039159B">
          <w:rPr>
            <w:rFonts w:ascii="Calibri" w:hAnsi="Calibri" w:cs="Calibri"/>
            <w:color w:val="242424"/>
          </w:rPr>
          <w:delText>Run "git clone </w:delText>
        </w:r>
        <w:r w:rsidR="008205B7" w:rsidDel="0039159B">
          <w:fldChar w:fldCharType="begin"/>
        </w:r>
      </w:del>
      <w:del w:id="242" w:author="Xufeng Lin" w:date="2025-04-17T09:33:00Z" w16du:dateUtc="2025-04-16T23:33:00Z">
        <w:r w:rsidR="008205B7" w:rsidDel="00096A91">
          <w:delInstrText>HYPERLINK "https://github.com/lxfhfut/P-Cabana.git"</w:delInstrText>
        </w:r>
      </w:del>
      <w:del w:id="243" w:author="Xufeng Lin" w:date="2025-04-17T13:24:00Z" w16du:dateUtc="2025-04-17T03:24:00Z">
        <w:r w:rsidR="008205B7" w:rsidDel="0039159B">
          <w:fldChar w:fldCharType="separate"/>
        </w:r>
      </w:del>
      <w:del w:id="244" w:author="Xufeng Lin" w:date="2025-04-17T09:33:00Z" w16du:dateUtc="2025-04-16T23:33:00Z">
        <w:r w:rsidR="008205B7" w:rsidRPr="008205B7" w:rsidDel="00096A91">
          <w:rPr>
            <w:rStyle w:val="Hyperlink"/>
          </w:rPr>
          <w:delText>https://github.com/lxfhfut/P-Cabana.git</w:delText>
        </w:r>
      </w:del>
      <w:del w:id="245" w:author="Xufeng Lin" w:date="2025-04-17T13:24:00Z" w16du:dateUtc="2025-04-17T03:24:00Z">
        <w:r w:rsidR="008205B7" w:rsidDel="0039159B">
          <w:fldChar w:fldCharType="end"/>
        </w:r>
        <w:r w:rsidRPr="00394164" w:rsidDel="0039159B">
          <w:rPr>
            <w:rFonts w:ascii="Calibri" w:hAnsi="Calibri" w:cs="Calibri"/>
            <w:color w:val="242424"/>
          </w:rPr>
          <w:delText>" in the command line. You will be prompted to log in using your GitHub account. If authentication is successful, a "</w:delText>
        </w:r>
        <w:r w:rsidR="00394164" w:rsidRPr="00394164" w:rsidDel="0039159B">
          <w:rPr>
            <w:rFonts w:ascii="Calibri" w:hAnsi="Calibri" w:cs="Calibri" w:hint="eastAsia"/>
            <w:color w:val="242424"/>
            <w:lang w:eastAsia="zh-CN"/>
          </w:rPr>
          <w:delText>P-</w:delText>
        </w:r>
        <w:r w:rsidRPr="00394164" w:rsidDel="0039159B">
          <w:rPr>
            <w:rFonts w:ascii="Calibri" w:hAnsi="Calibri" w:cs="Calibri"/>
            <w:color w:val="242424"/>
          </w:rPr>
          <w:delText xml:space="preserve">Cabana" folder will be </w:delText>
        </w:r>
        <w:r w:rsidR="00394164" w:rsidRPr="00394164" w:rsidDel="0039159B">
          <w:rPr>
            <w:rFonts w:ascii="Calibri" w:hAnsi="Calibri" w:cs="Calibri" w:hint="eastAsia"/>
            <w:color w:val="242424"/>
            <w:lang w:eastAsia="zh-CN"/>
          </w:rPr>
          <w:delText xml:space="preserve">downloaded to your current working </w:delText>
        </w:r>
        <w:r w:rsidR="00394164" w:rsidDel="0039159B">
          <w:rPr>
            <w:rFonts w:ascii="Calibri" w:hAnsi="Calibri" w:cs="Calibri" w:hint="eastAsia"/>
            <w:color w:val="242424"/>
            <w:lang w:eastAsia="zh-CN"/>
          </w:rPr>
          <w:delText xml:space="preserve">directory. You can move (copy-and-paste) the folder to any </w:delText>
        </w:r>
        <w:r w:rsidR="00394164" w:rsidDel="0039159B">
          <w:rPr>
            <w:rFonts w:ascii="Calibri" w:hAnsi="Calibri" w:cs="Calibri"/>
            <w:color w:val="242424"/>
            <w:lang w:eastAsia="zh-CN"/>
          </w:rPr>
          <w:delText>installation</w:delText>
        </w:r>
        <w:r w:rsidR="00394164" w:rsidDel="0039159B">
          <w:rPr>
            <w:rFonts w:ascii="Calibri" w:hAnsi="Calibri" w:cs="Calibri" w:hint="eastAsia"/>
            <w:color w:val="242424"/>
            <w:lang w:eastAsia="zh-CN"/>
          </w:rPr>
          <w:delText xml:space="preserve"> location and change the current working </w:delText>
        </w:r>
        <w:r w:rsidR="00394164" w:rsidDel="0039159B">
          <w:rPr>
            <w:rFonts w:ascii="Calibri" w:hAnsi="Calibri" w:cs="Calibri"/>
            <w:color w:val="242424"/>
            <w:lang w:eastAsia="zh-CN"/>
          </w:rPr>
          <w:delText>direct</w:delText>
        </w:r>
        <w:r w:rsidR="00394164" w:rsidDel="0039159B">
          <w:rPr>
            <w:rFonts w:ascii="Calibri" w:hAnsi="Calibri" w:cs="Calibri" w:hint="eastAsia"/>
            <w:color w:val="242424"/>
            <w:lang w:eastAsia="zh-CN"/>
          </w:rPr>
          <w:delText xml:space="preserve">ion to </w:delText>
        </w:r>
        <w:r w:rsidR="00394164" w:rsidDel="0039159B">
          <w:rPr>
            <w:rFonts w:ascii="Calibri" w:hAnsi="Calibri" w:cs="Calibri"/>
            <w:color w:val="242424"/>
            <w:lang w:eastAsia="zh-CN"/>
          </w:rPr>
          <w:delText>“</w:delText>
        </w:r>
        <w:r w:rsidR="00394164" w:rsidDel="0039159B">
          <w:rPr>
            <w:rFonts w:ascii="Calibri" w:hAnsi="Calibri" w:cs="Calibri" w:hint="eastAsia"/>
            <w:color w:val="242424"/>
            <w:lang w:eastAsia="zh-CN"/>
          </w:rPr>
          <w:delText>P-Cabana</w:delText>
        </w:r>
        <w:r w:rsidR="00394164" w:rsidDel="0039159B">
          <w:rPr>
            <w:rFonts w:ascii="Calibri" w:hAnsi="Calibri" w:cs="Calibri"/>
            <w:color w:val="242424"/>
            <w:lang w:eastAsia="zh-CN"/>
          </w:rPr>
          <w:delText>”</w:delText>
        </w:r>
        <w:r w:rsidR="00394164" w:rsidDel="0039159B">
          <w:rPr>
            <w:rFonts w:ascii="Calibri" w:hAnsi="Calibri" w:cs="Calibri" w:hint="eastAsia"/>
            <w:color w:val="242424"/>
            <w:lang w:eastAsia="zh-CN"/>
          </w:rPr>
          <w:delText xml:space="preserve"> folder. </w:delText>
        </w:r>
      </w:del>
    </w:p>
    <w:p w14:paraId="268975AD" w14:textId="77777777" w:rsidR="00394164" w:rsidRPr="00394164" w:rsidDel="00E9644C" w:rsidRDefault="00394164" w:rsidP="00394164">
      <w:pPr>
        <w:pStyle w:val="ListParagraph"/>
        <w:shd w:val="clear" w:color="auto" w:fill="FFFFFF"/>
        <w:spacing w:after="0" w:line="240" w:lineRule="auto"/>
        <w:rPr>
          <w:del w:id="246" w:author="Xufeng Lin" w:date="2025-04-22T15:17:00Z" w16du:dateUtc="2025-04-22T05:17:00Z"/>
          <w:rFonts w:ascii="Calibri" w:hAnsi="Calibri" w:cs="Calibri" w:hint="eastAsia"/>
          <w:color w:val="242424"/>
        </w:rPr>
      </w:pPr>
    </w:p>
    <w:p w14:paraId="17D33395" w14:textId="571D6664" w:rsidR="00394164" w:rsidDel="00096A91" w:rsidRDefault="00394164" w:rsidP="00394164">
      <w:pPr>
        <w:pStyle w:val="ListParagraph"/>
        <w:numPr>
          <w:ilvl w:val="0"/>
          <w:numId w:val="35"/>
        </w:numPr>
        <w:shd w:val="clear" w:color="auto" w:fill="FFFFFF"/>
        <w:spacing w:after="0" w:line="240" w:lineRule="auto"/>
        <w:rPr>
          <w:del w:id="247" w:author="Xufeng Lin" w:date="2025-04-17T09:37:00Z" w16du:dateUtc="2025-04-16T23:37:00Z"/>
          <w:rFonts w:ascii="Calibri" w:hAnsi="Calibri" w:cs="Calibri"/>
          <w:color w:val="242424"/>
        </w:rPr>
      </w:pPr>
      <w:del w:id="248" w:author="Xufeng Lin" w:date="2025-04-17T09:37:00Z" w16du:dateUtc="2025-04-16T23:37:00Z">
        <w:r w:rsidDel="00096A91">
          <w:rPr>
            <w:rFonts w:ascii="Calibri" w:hAnsi="Calibri" w:cs="Calibri" w:hint="eastAsia"/>
            <w:color w:val="242424"/>
            <w:lang w:eastAsia="zh-CN"/>
          </w:rPr>
          <w:delText xml:space="preserve">Install </w:delText>
        </w:r>
        <w:r w:rsidDel="00096A91">
          <w:fldChar w:fldCharType="begin"/>
        </w:r>
        <w:r w:rsidDel="00096A91">
          <w:delInstrText>HYPERLINK "https://docs.anaconda.com/miniconda/install/" \l "quick-command-line-install"</w:delInstrText>
        </w:r>
        <w:r w:rsidDel="00096A91">
          <w:fldChar w:fldCharType="separate"/>
        </w:r>
        <w:r w:rsidRPr="00394164" w:rsidDel="00096A91">
          <w:rPr>
            <w:rStyle w:val="Hyperlink"/>
            <w:rFonts w:ascii="Calibri" w:hAnsi="Calibri" w:cs="Calibri" w:hint="eastAsia"/>
            <w:lang w:eastAsia="zh-CN"/>
          </w:rPr>
          <w:delText>min</w:delText>
        </w:r>
        <w:r w:rsidR="00080E8C" w:rsidDel="00096A91">
          <w:rPr>
            <w:rStyle w:val="Hyperlink"/>
            <w:rFonts w:ascii="Calibri" w:hAnsi="Calibri" w:cs="Calibri"/>
            <w:lang w:eastAsia="zh-CN"/>
          </w:rPr>
          <w:delText>i</w:delText>
        </w:r>
        <w:r w:rsidRPr="00394164" w:rsidDel="00096A91">
          <w:rPr>
            <w:rStyle w:val="Hyperlink"/>
            <w:rFonts w:ascii="Calibri" w:hAnsi="Calibri" w:cs="Calibri" w:hint="eastAsia"/>
            <w:lang w:eastAsia="zh-CN"/>
          </w:rPr>
          <w:delText>conda</w:delText>
        </w:r>
        <w:r w:rsidDel="00096A91">
          <w:fldChar w:fldCharType="end"/>
        </w:r>
        <w:r w:rsidDel="00096A91">
          <w:rPr>
            <w:rFonts w:ascii="Calibri" w:hAnsi="Calibri" w:cs="Calibri" w:hint="eastAsia"/>
            <w:color w:val="242424"/>
            <w:lang w:eastAsia="zh-CN"/>
          </w:rPr>
          <w:delText xml:space="preserve">. The </w:delText>
        </w:r>
        <w:r w:rsidDel="00096A91">
          <w:rPr>
            <w:rFonts w:ascii="Calibri" w:hAnsi="Calibri" w:cs="Calibri"/>
            <w:color w:val="242424"/>
            <w:lang w:eastAsia="zh-CN"/>
          </w:rPr>
          <w:delText>default</w:delText>
        </w:r>
        <w:r w:rsidDel="00096A91">
          <w:rPr>
            <w:rFonts w:ascii="Calibri" w:hAnsi="Calibri" w:cs="Calibri" w:hint="eastAsia"/>
            <w:color w:val="242424"/>
            <w:lang w:eastAsia="zh-CN"/>
          </w:rPr>
          <w:delText xml:space="preserve"> installation location is </w:delText>
        </w:r>
        <w:r w:rsidDel="00096A91">
          <w:rPr>
            <w:rFonts w:ascii="Calibri" w:hAnsi="Calibri" w:cs="Calibri"/>
            <w:color w:val="242424"/>
            <w:lang w:eastAsia="zh-CN"/>
          </w:rPr>
          <w:delText>“</w:delText>
        </w:r>
        <w:r w:rsidRPr="00394164" w:rsidDel="00096A91">
          <w:rPr>
            <w:rFonts w:ascii="Calibri" w:hAnsi="Calibri" w:cs="Calibri"/>
            <w:color w:val="242424"/>
            <w:lang w:eastAsia="zh-CN"/>
          </w:rPr>
          <w:delText>C:\ProgramData\miniconda3</w:delText>
        </w:r>
        <w:r w:rsidDel="00096A91">
          <w:rPr>
            <w:rFonts w:ascii="Calibri" w:hAnsi="Calibri" w:cs="Calibri"/>
            <w:color w:val="242424"/>
            <w:lang w:eastAsia="zh-CN"/>
          </w:rPr>
          <w:delText>”</w:delText>
        </w:r>
        <w:r w:rsidDel="00096A91">
          <w:rPr>
            <w:rFonts w:ascii="Calibri" w:hAnsi="Calibri" w:cs="Calibri" w:hint="eastAsia"/>
            <w:color w:val="242424"/>
            <w:lang w:eastAsia="zh-CN"/>
          </w:rPr>
          <w:delText xml:space="preserve"> on Windows. Verify the installation by running </w:delText>
        </w:r>
        <w:r w:rsidDel="00096A91">
          <w:rPr>
            <w:rFonts w:ascii="Calibri" w:hAnsi="Calibri" w:cs="Calibri"/>
            <w:color w:val="242424"/>
            <w:lang w:eastAsia="zh-CN"/>
          </w:rPr>
          <w:delText>“</w:delText>
        </w:r>
        <w:r w:rsidDel="00096A91">
          <w:rPr>
            <w:rFonts w:ascii="Calibri" w:hAnsi="Calibri" w:cs="Calibri" w:hint="eastAsia"/>
            <w:color w:val="242424"/>
            <w:lang w:eastAsia="zh-CN"/>
          </w:rPr>
          <w:delText>conda env list</w:delText>
        </w:r>
        <w:r w:rsidDel="00096A91">
          <w:rPr>
            <w:rFonts w:ascii="Calibri" w:hAnsi="Calibri" w:cs="Calibri"/>
            <w:color w:val="242424"/>
            <w:lang w:eastAsia="zh-CN"/>
          </w:rPr>
          <w:delText>”</w:delText>
        </w:r>
        <w:r w:rsidDel="00096A91">
          <w:rPr>
            <w:rFonts w:ascii="Calibri" w:hAnsi="Calibri" w:cs="Calibri" w:hint="eastAsia"/>
            <w:color w:val="242424"/>
            <w:lang w:eastAsia="zh-CN"/>
          </w:rPr>
          <w:delText xml:space="preserve"> in the command line. If the installation was successful, you should be able to see a base env and the path to the env.</w:delText>
        </w:r>
      </w:del>
    </w:p>
    <w:p w14:paraId="1316859C" w14:textId="1DEDE85E" w:rsidR="00394164" w:rsidRPr="00394164" w:rsidDel="00096A91" w:rsidRDefault="00394164" w:rsidP="00394164">
      <w:pPr>
        <w:pStyle w:val="ListParagraph"/>
        <w:rPr>
          <w:del w:id="249" w:author="Xufeng Lin" w:date="2025-04-17T09:37:00Z" w16du:dateUtc="2025-04-16T23:37:00Z"/>
          <w:rFonts w:ascii="Calibri" w:hAnsi="Calibri" w:cs="Calibri"/>
          <w:color w:val="242424"/>
        </w:rPr>
      </w:pPr>
    </w:p>
    <w:p w14:paraId="4FE158BF" w14:textId="63EE004B" w:rsidR="00394164" w:rsidDel="00096A91" w:rsidRDefault="00394164" w:rsidP="00394164">
      <w:pPr>
        <w:pStyle w:val="ListParagraph"/>
        <w:numPr>
          <w:ilvl w:val="0"/>
          <w:numId w:val="35"/>
        </w:numPr>
        <w:shd w:val="clear" w:color="auto" w:fill="FFFFFF"/>
        <w:spacing w:after="0" w:line="240" w:lineRule="auto"/>
        <w:rPr>
          <w:del w:id="250" w:author="Xufeng Lin" w:date="2025-04-17T09:37:00Z" w16du:dateUtc="2025-04-16T23:37:00Z"/>
          <w:rFonts w:ascii="Calibri" w:hAnsi="Calibri" w:cs="Calibri"/>
          <w:color w:val="242424"/>
        </w:rPr>
      </w:pPr>
      <w:del w:id="251" w:author="Xufeng Lin" w:date="2025-04-17T09:37:00Z" w16du:dateUtc="2025-04-16T23:37:00Z">
        <w:r w:rsidDel="00096A91">
          <w:rPr>
            <w:rFonts w:ascii="Calibri" w:hAnsi="Calibri" w:cs="Calibri" w:hint="eastAsia"/>
            <w:color w:val="242424"/>
            <w:lang w:eastAsia="zh-CN"/>
          </w:rPr>
          <w:delText xml:space="preserve">Install conda env by running </w:delText>
        </w:r>
        <w:r w:rsidDel="00096A91">
          <w:rPr>
            <w:rFonts w:ascii="Calibri" w:hAnsi="Calibri" w:cs="Calibri"/>
            <w:color w:val="242424"/>
            <w:lang w:eastAsia="zh-CN"/>
          </w:rPr>
          <w:delText>“</w:delText>
        </w:r>
        <w:r w:rsidR="0025666E" w:rsidRPr="0025666E" w:rsidDel="00096A91">
          <w:rPr>
            <w:rFonts w:ascii="Calibri" w:hAnsi="Calibri" w:cs="Calibri"/>
            <w:color w:val="242424"/>
            <w:lang w:eastAsia="zh-CN"/>
          </w:rPr>
          <w:delText>conda env create -f collagen_fibres.yml</w:delText>
        </w:r>
        <w:r w:rsidDel="00096A91">
          <w:rPr>
            <w:rFonts w:ascii="Calibri" w:hAnsi="Calibri" w:cs="Calibri"/>
            <w:color w:val="242424"/>
            <w:lang w:eastAsia="zh-CN"/>
          </w:rPr>
          <w:delText>”</w:delText>
        </w:r>
        <w:r w:rsidR="0025666E" w:rsidDel="00096A91">
          <w:rPr>
            <w:rFonts w:ascii="Calibri" w:hAnsi="Calibri" w:cs="Calibri" w:hint="eastAsia"/>
            <w:color w:val="242424"/>
            <w:lang w:eastAsia="zh-CN"/>
          </w:rPr>
          <w:delText xml:space="preserve"> in the command line. If the env is created correctly, activate the conda env by running </w:delText>
        </w:r>
        <w:r w:rsidR="0025666E" w:rsidDel="00096A91">
          <w:rPr>
            <w:rFonts w:ascii="Calibri" w:hAnsi="Calibri" w:cs="Calibri"/>
            <w:color w:val="242424"/>
            <w:lang w:eastAsia="zh-CN"/>
          </w:rPr>
          <w:delText>“</w:delText>
        </w:r>
        <w:r w:rsidR="0025666E" w:rsidDel="00096A91">
          <w:rPr>
            <w:rFonts w:ascii="Calibri" w:hAnsi="Calibri" w:cs="Calibri" w:hint="eastAsia"/>
            <w:color w:val="242424"/>
            <w:lang w:eastAsia="zh-CN"/>
          </w:rPr>
          <w:delText>conda activate collagen_fibres</w:delText>
        </w:r>
        <w:r w:rsidR="0025666E" w:rsidDel="00096A91">
          <w:rPr>
            <w:rFonts w:ascii="Calibri" w:hAnsi="Calibri" w:cs="Calibri"/>
            <w:color w:val="242424"/>
            <w:lang w:eastAsia="zh-CN"/>
          </w:rPr>
          <w:delText>”.</w:delText>
        </w:r>
      </w:del>
    </w:p>
    <w:p w14:paraId="7989BE01" w14:textId="3C8E29D1" w:rsidR="0025666E" w:rsidRPr="0025666E" w:rsidDel="00096A91" w:rsidRDefault="0025666E" w:rsidP="0025666E">
      <w:pPr>
        <w:pStyle w:val="ListParagraph"/>
        <w:rPr>
          <w:del w:id="252" w:author="Xufeng Lin" w:date="2025-04-17T09:37:00Z" w16du:dateUtc="2025-04-16T23:37:00Z"/>
          <w:rFonts w:ascii="Calibri" w:hAnsi="Calibri" w:cs="Calibri"/>
          <w:color w:val="242424"/>
        </w:rPr>
      </w:pPr>
    </w:p>
    <w:p w14:paraId="0932B656" w14:textId="6BF554D8" w:rsidR="0025666E" w:rsidRPr="008205B7" w:rsidDel="00096A91" w:rsidRDefault="0025666E" w:rsidP="00394164">
      <w:pPr>
        <w:pStyle w:val="ListParagraph"/>
        <w:numPr>
          <w:ilvl w:val="0"/>
          <w:numId w:val="35"/>
        </w:numPr>
        <w:shd w:val="clear" w:color="auto" w:fill="FFFFFF"/>
        <w:spacing w:after="0" w:line="240" w:lineRule="auto"/>
        <w:rPr>
          <w:del w:id="253" w:author="Xufeng Lin" w:date="2025-04-17T09:37:00Z" w16du:dateUtc="2025-04-16T23:37:00Z"/>
          <w:rFonts w:ascii="Calibri" w:hAnsi="Calibri" w:cs="Calibri"/>
          <w:color w:val="242424"/>
        </w:rPr>
      </w:pPr>
      <w:del w:id="254" w:author="Xufeng Lin" w:date="2025-04-17T09:37:00Z" w16du:dateUtc="2025-04-16T23:37:00Z">
        <w:r w:rsidDel="00096A91">
          <w:rPr>
            <w:rFonts w:ascii="Calibri" w:hAnsi="Calibri" w:cs="Calibri"/>
            <w:color w:val="242424"/>
          </w:rPr>
          <w:delText>Modify the content in cabana.bat.</w:delText>
        </w:r>
        <w:r w:rsidR="006C6D2E" w:rsidDel="00096A91">
          <w:rPr>
            <w:rFonts w:ascii="Calibri" w:hAnsi="Calibri" w:cs="Calibri"/>
            <w:color w:val="242424"/>
          </w:rPr>
          <w:delText xml:space="preserve"> Make sure </w:delText>
        </w:r>
        <w:r w:rsidR="006C6D2E" w:rsidRPr="006C6D2E" w:rsidDel="00096A91">
          <w:rPr>
            <w:rFonts w:ascii="Calibri" w:hAnsi="Calibri" w:cs="Calibri"/>
            <w:color w:val="242424"/>
          </w:rPr>
          <w:delText>CONDAPATH</w:delText>
        </w:r>
        <w:r w:rsidR="006C6D2E" w:rsidDel="00096A91">
          <w:rPr>
            <w:rFonts w:ascii="Calibri" w:hAnsi="Calibri" w:cs="Calibri"/>
            <w:color w:val="242424"/>
          </w:rPr>
          <w:delText xml:space="preserve"> is set to the folder where miniconda was installed, ENVNAME is set to “collagen_fibres” and the command on line 23 is set to “python “path_to_batch_processor.py””. For instance, if you placed P-Cabana in drive D, then set the line 23 to “python “</w:delText>
        </w:r>
        <w:r w:rsidR="006C6D2E" w:rsidRPr="006C6D2E" w:rsidDel="00096A91">
          <w:rPr>
            <w:rFonts w:ascii="Calibri" w:hAnsi="Calibri" w:cs="Calibri"/>
            <w:color w:val="242424"/>
          </w:rPr>
          <w:delText>D:\</w:delText>
        </w:r>
        <w:r w:rsidR="006C6D2E" w:rsidDel="00096A91">
          <w:rPr>
            <w:rFonts w:ascii="Calibri" w:hAnsi="Calibri" w:cs="Calibri"/>
            <w:color w:val="242424"/>
          </w:rPr>
          <w:delText>P-</w:delText>
        </w:r>
        <w:r w:rsidR="006C6D2E" w:rsidRPr="006C6D2E" w:rsidDel="00096A91">
          <w:rPr>
            <w:rFonts w:ascii="Calibri" w:hAnsi="Calibri" w:cs="Calibri"/>
            <w:color w:val="242424"/>
          </w:rPr>
          <w:delText>Cabana\collagen_fibres\batch_processor.p</w:delText>
        </w:r>
        <w:r w:rsidR="00CC73DE" w:rsidDel="00096A91">
          <w:rPr>
            <w:rFonts w:ascii="Calibri" w:hAnsi="Calibri" w:cs="Calibri"/>
            <w:color w:val="242424"/>
          </w:rPr>
          <w:delText>y</w:delText>
        </w:r>
        <w:r w:rsidR="006C6D2E" w:rsidDel="00096A91">
          <w:rPr>
            <w:rFonts w:ascii="Calibri" w:hAnsi="Calibri" w:cs="Calibri"/>
            <w:color w:val="242424"/>
          </w:rPr>
          <w:delText>””</w:delText>
        </w:r>
      </w:del>
    </w:p>
    <w:p w14:paraId="03456227" w14:textId="3DC4E0B9" w:rsidR="00394164" w:rsidRPr="00394164" w:rsidDel="00096A91" w:rsidRDefault="00394164" w:rsidP="00394164">
      <w:pPr>
        <w:shd w:val="clear" w:color="auto" w:fill="FFFFFF"/>
        <w:spacing w:after="0" w:line="240" w:lineRule="auto"/>
        <w:ind w:left="720"/>
        <w:rPr>
          <w:del w:id="255" w:author="Xufeng Lin" w:date="2025-04-17T09:37:00Z" w16du:dateUtc="2025-04-16T23:37:00Z"/>
          <w:rFonts w:ascii="Calibri" w:hAnsi="Calibri" w:cs="Calibri"/>
          <w:color w:val="242424"/>
        </w:rPr>
      </w:pPr>
    </w:p>
    <w:p w14:paraId="1FCFE0A4" w14:textId="253A6FDB" w:rsidR="006C6D2E" w:rsidDel="00096A91" w:rsidRDefault="0025666E" w:rsidP="00096A91">
      <w:pPr>
        <w:numPr>
          <w:ilvl w:val="0"/>
          <w:numId w:val="32"/>
        </w:numPr>
        <w:shd w:val="clear" w:color="auto" w:fill="FFFFFF"/>
        <w:spacing w:after="0" w:line="240" w:lineRule="auto"/>
        <w:rPr>
          <w:del w:id="256" w:author="Xufeng Lin" w:date="2025-04-17T09:37:00Z" w16du:dateUtc="2025-04-16T23:37:00Z"/>
          <w:rFonts w:ascii="Calibri" w:hAnsi="Calibri" w:cs="Calibri"/>
          <w:color w:val="242424"/>
        </w:rPr>
      </w:pPr>
      <w:del w:id="257" w:author="Xufeng Lin" w:date="2025-04-17T09:37:00Z" w16du:dateUtc="2025-04-16T23:37:00Z">
        <w:r w:rsidDel="00096A91">
          <w:rPr>
            <w:rFonts w:ascii="Calibri" w:hAnsi="Calibri" w:cs="Calibri"/>
            <w:color w:val="242424"/>
          </w:rPr>
          <w:delText>Create</w:delText>
        </w:r>
        <w:r w:rsidR="00E02935" w:rsidDel="00096A91">
          <w:rPr>
            <w:rFonts w:ascii="Calibri" w:hAnsi="Calibri" w:cs="Calibri"/>
            <w:color w:val="242424"/>
          </w:rPr>
          <w:delText xml:space="preserve"> </w:delText>
        </w:r>
        <w:r w:rsidDel="00096A91">
          <w:rPr>
            <w:rFonts w:ascii="Calibri" w:hAnsi="Calibri" w:cs="Calibri"/>
            <w:color w:val="242424"/>
          </w:rPr>
          <w:delText>a</w:delText>
        </w:r>
        <w:r w:rsidR="00E02935" w:rsidDel="00096A91">
          <w:rPr>
            <w:rFonts w:ascii="Calibri" w:hAnsi="Calibri" w:cs="Calibri"/>
            <w:color w:val="242424"/>
          </w:rPr>
          <w:delText xml:space="preserve"> "</w:delText>
        </w:r>
        <w:r w:rsidDel="00096A91">
          <w:rPr>
            <w:rFonts w:ascii="Calibri" w:hAnsi="Calibri" w:cs="Calibri"/>
            <w:color w:val="242424"/>
          </w:rPr>
          <w:delText>P-</w:delText>
        </w:r>
        <w:r w:rsidR="00E02935" w:rsidDel="00096A91">
          <w:rPr>
            <w:rFonts w:ascii="Calibri" w:hAnsi="Calibri" w:cs="Calibri"/>
            <w:color w:val="242424"/>
          </w:rPr>
          <w:delText xml:space="preserve">Cabana" shortcut </w:delText>
        </w:r>
        <w:r w:rsidDel="00096A91">
          <w:rPr>
            <w:rFonts w:ascii="Calibri" w:hAnsi="Calibri" w:cs="Calibri"/>
            <w:color w:val="242424"/>
          </w:rPr>
          <w:delText>on</w:delText>
        </w:r>
        <w:r w:rsidR="00E02935" w:rsidDel="00096A91">
          <w:rPr>
            <w:rFonts w:ascii="Calibri" w:hAnsi="Calibri" w:cs="Calibri"/>
            <w:color w:val="242424"/>
          </w:rPr>
          <w:delText xml:space="preserve"> "C:\Users\Public\Desktop"</w:delText>
        </w:r>
        <w:r w:rsidDel="00096A91">
          <w:rPr>
            <w:rFonts w:ascii="Calibri" w:hAnsi="Calibri" w:cs="Calibri"/>
            <w:color w:val="242424"/>
          </w:rPr>
          <w:delText xml:space="preserve"> </w:delText>
        </w:r>
        <w:r w:rsidR="006C6D2E" w:rsidDel="00096A91">
          <w:rPr>
            <w:rFonts w:ascii="Calibri" w:hAnsi="Calibri" w:cs="Calibri"/>
            <w:color w:val="242424"/>
          </w:rPr>
          <w:delText>for cabana.bat in P-Cabana folder</w:delText>
        </w:r>
        <w:r w:rsidR="00B41CD1" w:rsidDel="00096A91">
          <w:rPr>
            <w:rFonts w:ascii="Calibri" w:hAnsi="Calibri" w:cs="Calibri" w:hint="eastAsia"/>
            <w:color w:val="242424"/>
            <w:lang w:eastAsia="zh-CN"/>
          </w:rPr>
          <w:delText xml:space="preserve">. </w:delText>
        </w:r>
        <w:r w:rsidR="006C6D2E" w:rsidDel="00096A91">
          <w:rPr>
            <w:rFonts w:ascii="Calibri" w:hAnsi="Calibri" w:cs="Calibri"/>
            <w:color w:val="242424"/>
          </w:rPr>
          <w:delText xml:space="preserve">You are now ready to use </w:delText>
        </w:r>
        <w:r w:rsidR="00B41CD1" w:rsidDel="00096A91">
          <w:rPr>
            <w:rFonts w:ascii="Calibri" w:hAnsi="Calibri" w:cs="Calibri" w:hint="eastAsia"/>
            <w:color w:val="242424"/>
            <w:lang w:eastAsia="zh-CN"/>
          </w:rPr>
          <w:delText>P-</w:delText>
        </w:r>
        <w:r w:rsidR="006C6D2E" w:rsidDel="00096A91">
          <w:rPr>
            <w:rFonts w:ascii="Calibri" w:hAnsi="Calibri" w:cs="Calibri"/>
            <w:color w:val="242424"/>
          </w:rPr>
          <w:delText>Cabana. Change the icon of P-Cabana to any icon you want, or you can use the ‘icon.ico’ in the ‘P-Cabana’ folder.</w:delText>
        </w:r>
      </w:del>
    </w:p>
    <w:p w14:paraId="43213E31" w14:textId="77777777" w:rsidR="006C6D2E" w:rsidDel="000676E4" w:rsidRDefault="006C6D2E" w:rsidP="006C6D2E">
      <w:pPr>
        <w:shd w:val="clear" w:color="auto" w:fill="FFFFFF"/>
        <w:spacing w:after="0" w:line="240" w:lineRule="auto"/>
        <w:rPr>
          <w:del w:id="258" w:author="Xufeng Lin" w:date="2025-04-17T13:29:00Z" w16du:dateUtc="2025-04-17T03:29:00Z"/>
          <w:rFonts w:ascii="Calibri" w:hAnsi="Calibri" w:cs="Calibri"/>
          <w:color w:val="242424"/>
        </w:rPr>
      </w:pPr>
    </w:p>
    <w:p w14:paraId="6D0DF562" w14:textId="5823A078" w:rsidR="00741D96" w:rsidRPr="000676E4" w:rsidDel="000676E4" w:rsidRDefault="00741D96">
      <w:pPr>
        <w:rPr>
          <w:del w:id="259" w:author="Xufeng Lin" w:date="2025-04-17T13:29:00Z" w16du:dateUtc="2025-04-17T03:29:00Z"/>
          <w:b/>
          <w:bCs/>
          <w:i/>
          <w:iCs/>
          <w:lang w:eastAsia="zh-CN"/>
          <w:rPrChange w:id="260" w:author="Xufeng Lin" w:date="2025-04-17T13:29:00Z" w16du:dateUtc="2025-04-17T03:29:00Z">
            <w:rPr>
              <w:del w:id="261" w:author="Xufeng Lin" w:date="2025-04-17T13:29:00Z" w16du:dateUtc="2025-04-17T03:29:00Z"/>
              <w:lang w:eastAsia="zh-CN"/>
            </w:rPr>
          </w:rPrChange>
        </w:rPr>
      </w:pPr>
    </w:p>
    <w:p w14:paraId="5EB3FE5C" w14:textId="69D007DD" w:rsidR="00444E00" w:rsidDel="000676E4" w:rsidRDefault="00444E00">
      <w:pPr>
        <w:rPr>
          <w:del w:id="262" w:author="Xufeng Lin" w:date="2025-04-17T13:29:00Z" w16du:dateUtc="2025-04-17T03:29:00Z"/>
        </w:rPr>
      </w:pPr>
    </w:p>
    <w:p w14:paraId="29AE8B6A" w14:textId="6CCA952E" w:rsidR="00444E00" w:rsidDel="000676E4" w:rsidRDefault="00444E00">
      <w:pPr>
        <w:rPr>
          <w:del w:id="263" w:author="Xufeng Lin" w:date="2025-04-17T13:29:00Z" w16du:dateUtc="2025-04-17T03:29:00Z"/>
        </w:rPr>
      </w:pPr>
    </w:p>
    <w:p w14:paraId="3C804F92" w14:textId="5ACD2BF6" w:rsidR="006C6D2E" w:rsidRPr="00437D7A" w:rsidDel="000676E4" w:rsidRDefault="00741D96">
      <w:pPr>
        <w:rPr>
          <w:del w:id="264" w:author="Xufeng Lin" w:date="2025-04-17T13:29:00Z" w16du:dateUtc="2025-04-17T03:29:00Z"/>
          <w:rFonts w:asciiTheme="majorHAnsi" w:hAnsiTheme="majorHAnsi" w:cstheme="majorHAnsi"/>
          <w:color w:val="4472C4" w:themeColor="accent1"/>
          <w:sz w:val="24"/>
          <w:szCs w:val="24"/>
          <w:lang w:eastAsia="zh-CN"/>
        </w:rPr>
      </w:pPr>
      <w:del w:id="265" w:author="Xufeng Lin" w:date="2025-04-17T13:29:00Z" w16du:dateUtc="2025-04-17T03:29:00Z">
        <w:r w:rsidRPr="00437D7A" w:rsidDel="000676E4">
          <w:rPr>
            <w:rFonts w:asciiTheme="majorHAnsi" w:hAnsiTheme="majorHAnsi" w:cstheme="majorHAnsi"/>
            <w:color w:val="4472C4" w:themeColor="accent1"/>
            <w:sz w:val="24"/>
            <w:szCs w:val="24"/>
          </w:rPr>
          <w:delText>DE NOVO PARAMPLAY INSTALLATION</w:delText>
        </w:r>
      </w:del>
    </w:p>
    <w:p w14:paraId="4DE0FF9D" w14:textId="38742649" w:rsidR="006C6D2E" w:rsidDel="000676E4" w:rsidRDefault="006C6D2E">
      <w:pPr>
        <w:rPr>
          <w:del w:id="266" w:author="Xufeng Lin" w:date="2025-04-17T13:29:00Z" w16du:dateUtc="2025-04-17T03:29:00Z"/>
        </w:rPr>
      </w:pPr>
      <w:del w:id="267" w:author="Xufeng Lin" w:date="2025-04-17T13:29:00Z" w16du:dateUtc="2025-04-17T03:29:00Z">
        <w:r w:rsidDel="000676E4">
          <w:delText>The installation of ParamPlay is similar:</w:delText>
        </w:r>
      </w:del>
    </w:p>
    <w:p w14:paraId="76ECA722" w14:textId="5DBAD771" w:rsidR="006C6D2E" w:rsidDel="000676E4" w:rsidRDefault="006C6D2E">
      <w:pPr>
        <w:rPr>
          <w:del w:id="268" w:author="Xufeng Lin" w:date="2025-04-17T13:29:00Z" w16du:dateUtc="2025-04-17T03:29:00Z"/>
        </w:rPr>
        <w:pPrChange w:id="269" w:author="Xufeng Lin" w:date="2025-04-17T13:29:00Z" w16du:dateUtc="2025-04-17T03:29:00Z">
          <w:pPr>
            <w:pStyle w:val="ListParagraph"/>
            <w:numPr>
              <w:numId w:val="36"/>
            </w:numPr>
            <w:ind w:hanging="360"/>
          </w:pPr>
        </w:pPrChange>
      </w:pPr>
      <w:del w:id="270" w:author="Xufeng Lin" w:date="2025-04-17T13:29:00Z" w16du:dateUtc="2025-04-17T03:29:00Z">
        <w:r w:rsidDel="000676E4">
          <w:delText>Modify the line 23 in paramplay</w:delText>
        </w:r>
        <w:r w:rsidRPr="006C6D2E" w:rsidDel="000676E4">
          <w:delText xml:space="preserve">.bat </w:delText>
        </w:r>
        <w:r w:rsidDel="000676E4">
          <w:delText>to “</w:delText>
        </w:r>
        <w:r w:rsidRPr="006C6D2E" w:rsidDel="000676E4">
          <w:delText xml:space="preserve">streamlit run </w:delText>
        </w:r>
        <w:r w:rsidDel="000676E4">
          <w:delText xml:space="preserve">{path of </w:delText>
        </w:r>
        <w:r w:rsidRPr="006C6D2E" w:rsidDel="000676E4">
          <w:delText>app.py</w:delText>
        </w:r>
        <w:r w:rsidDel="000676E4">
          <w:delText>}</w:delText>
        </w:r>
        <w:r w:rsidRPr="006C6D2E" w:rsidDel="000676E4">
          <w:delText xml:space="preserve"> --server.enableXsrfProtection false</w:delText>
        </w:r>
        <w:r w:rsidDel="000676E4">
          <w:delText>”</w:delText>
        </w:r>
      </w:del>
    </w:p>
    <w:p w14:paraId="4CD22587" w14:textId="3D3F8FF8" w:rsidR="00AA41C7" w:rsidDel="000676E4" w:rsidRDefault="006C6D2E">
      <w:pPr>
        <w:rPr>
          <w:del w:id="271" w:author="Xufeng Lin" w:date="2025-04-17T13:29:00Z" w16du:dateUtc="2025-04-17T03:29:00Z"/>
        </w:rPr>
        <w:pPrChange w:id="272" w:author="Xufeng Lin" w:date="2025-04-17T13:29:00Z" w16du:dateUtc="2025-04-17T03:29:00Z">
          <w:pPr>
            <w:pStyle w:val="ListParagraph"/>
            <w:numPr>
              <w:numId w:val="36"/>
            </w:numPr>
            <w:ind w:hanging="360"/>
          </w:pPr>
        </w:pPrChange>
      </w:pPr>
      <w:del w:id="273" w:author="Xufeng Lin" w:date="2025-04-17T13:29:00Z" w16du:dateUtc="2025-04-17T03:29:00Z">
        <w:r w:rsidRPr="006C6D2E" w:rsidDel="000676E4">
          <w:delText>Create a "</w:delText>
        </w:r>
        <w:r w:rsidDel="000676E4">
          <w:delText>ParamPlay</w:delText>
        </w:r>
        <w:r w:rsidRPr="006C6D2E" w:rsidDel="000676E4">
          <w:delText xml:space="preserve">" shortcut on "C:\Users\Public\Desktop" for </w:delText>
        </w:r>
        <w:r w:rsidDel="000676E4">
          <w:delText>paramplay</w:delText>
        </w:r>
        <w:r w:rsidRPr="006C6D2E" w:rsidDel="000676E4">
          <w:delText>.bat in P-Cabana folder.</w:delText>
        </w:r>
      </w:del>
    </w:p>
    <w:p w14:paraId="103AA6D3" w14:textId="77777777" w:rsidR="00741D96" w:rsidRDefault="00741D96">
      <w:pPr>
        <w:pPrChange w:id="274" w:author="Xufeng Lin" w:date="2025-04-17T13:29:00Z" w16du:dateUtc="2025-04-17T03:29:00Z">
          <w:pPr>
            <w:pStyle w:val="ListParagraph"/>
          </w:pPr>
        </w:pPrChange>
      </w:pPr>
    </w:p>
    <w:p w14:paraId="2BD8129B" w14:textId="1EA2D366" w:rsidR="000C023D" w:rsidRDefault="00697C70" w:rsidP="00E9644C">
      <w:pPr>
        <w:pStyle w:val="Heading1"/>
        <w:numPr>
          <w:ilvl w:val="0"/>
          <w:numId w:val="51"/>
        </w:numPr>
        <w:rPr>
          <w:ins w:id="275" w:author="Xufeng Lin" w:date="2025-04-22T15:30:00Z" w16du:dateUtc="2025-04-22T05:30:00Z"/>
          <w:lang w:eastAsia="zh-CN"/>
        </w:rPr>
      </w:pPr>
      <w:bookmarkStart w:id="276" w:name="_Toc196229396"/>
      <w:ins w:id="277" w:author="Xufeng Lin" w:date="2025-04-22T15:36:00Z" w16du:dateUtc="2025-04-22T05:36:00Z">
        <w:r>
          <w:rPr>
            <w:rFonts w:hint="eastAsia"/>
            <w:lang w:eastAsia="zh-CN"/>
          </w:rPr>
          <w:t>Image Analysis Workflow</w:t>
        </w:r>
      </w:ins>
      <w:bookmarkEnd w:id="276"/>
      <w:del w:id="278" w:author="Xufeng Lin" w:date="2025-04-22T15:17:00Z" w16du:dateUtc="2025-04-22T05:17:00Z">
        <w:r w:rsidR="000C023D" w:rsidRPr="00437D7A" w:rsidDel="00E9644C">
          <w:delText>DATA PROCESSING</w:delText>
        </w:r>
      </w:del>
    </w:p>
    <w:p w14:paraId="40670D5C" w14:textId="77777777" w:rsidR="00697C70" w:rsidRPr="00697C70" w:rsidRDefault="00697C70" w:rsidP="00697C70">
      <w:pPr>
        <w:rPr>
          <w:rFonts w:hint="eastAsia"/>
          <w:lang w:eastAsia="zh-CN"/>
          <w:rPrChange w:id="279" w:author="Xufeng Lin" w:date="2025-04-22T15:30:00Z" w16du:dateUtc="2025-04-22T05:30:00Z">
            <w:rPr/>
          </w:rPrChange>
        </w:rPr>
      </w:pPr>
    </w:p>
    <w:p w14:paraId="57348A24" w14:textId="77777777" w:rsidR="00766CEE" w:rsidRPr="00AA1794" w:rsidRDefault="00766CEE" w:rsidP="00766CEE">
      <w:pPr>
        <w:spacing w:before="100" w:beforeAutospacing="1" w:after="100" w:afterAutospacing="1" w:line="240" w:lineRule="auto"/>
        <w:rPr>
          <w:ins w:id="280" w:author="Xufeng Lin" w:date="2025-04-17T13:47:00Z" w16du:dateUtc="2025-04-17T03:47:00Z"/>
          <w:rFonts w:eastAsia="Times New Roman" w:cstheme="minorHAnsi"/>
          <w:kern w:val="0"/>
          <w:lang w:eastAsia="zh-CN"/>
          <w14:ligatures w14:val="none"/>
          <w:rPrChange w:id="281" w:author="Xufeng Lin" w:date="2025-04-17T13:48:00Z" w16du:dateUtc="2025-04-17T03:48:00Z">
            <w:rPr>
              <w:ins w:id="282" w:author="Xufeng Lin" w:date="2025-04-17T13:47:00Z" w16du:dateUtc="2025-04-17T03:47:00Z"/>
              <w:rFonts w:ascii="Times New Roman" w:eastAsia="Times New Roman" w:hAnsi="Times New Roman" w:cs="Times New Roman"/>
              <w:kern w:val="0"/>
              <w:sz w:val="24"/>
              <w:szCs w:val="24"/>
              <w:lang w:eastAsia="zh-CN"/>
              <w14:ligatures w14:val="none"/>
            </w:rPr>
          </w:rPrChange>
        </w:rPr>
      </w:pPr>
      <w:ins w:id="283" w:author="Xufeng Lin" w:date="2025-04-17T13:47:00Z" w16du:dateUtc="2025-04-17T03:47:00Z">
        <w:r w:rsidRPr="00AA1794">
          <w:rPr>
            <w:rFonts w:eastAsia="Times New Roman" w:cstheme="minorHAnsi"/>
            <w:kern w:val="0"/>
            <w:lang w:eastAsia="zh-CN"/>
            <w14:ligatures w14:val="none"/>
            <w:rPrChange w:id="284" w:author="Xufeng Lin" w:date="2025-04-17T13:48:00Z" w16du:dateUtc="2025-04-17T03:48:00Z">
              <w:rPr>
                <w:rFonts w:ascii="Times New Roman" w:eastAsia="Times New Roman" w:hAnsi="Times New Roman" w:cs="Times New Roman"/>
                <w:kern w:val="0"/>
                <w:sz w:val="24"/>
                <w:szCs w:val="24"/>
                <w:lang w:eastAsia="zh-CN"/>
                <w14:ligatures w14:val="none"/>
              </w:rPr>
            </w:rPrChange>
          </w:rPr>
          <w:t>Once the Cabana GUI is launched, you’ll see a window split horizontally: the control panel on the left and the image viewing area on the right. The program is designed to let you:</w:t>
        </w:r>
      </w:ins>
    </w:p>
    <w:p w14:paraId="15A46A36" w14:textId="77777777" w:rsidR="00766CEE" w:rsidRPr="00AA1794" w:rsidRDefault="00766CEE" w:rsidP="00766CEE">
      <w:pPr>
        <w:numPr>
          <w:ilvl w:val="0"/>
          <w:numId w:val="48"/>
        </w:numPr>
        <w:spacing w:before="100" w:beforeAutospacing="1" w:after="100" w:afterAutospacing="1" w:line="240" w:lineRule="auto"/>
        <w:rPr>
          <w:ins w:id="285" w:author="Xufeng Lin" w:date="2025-04-17T13:47:00Z" w16du:dateUtc="2025-04-17T03:47:00Z"/>
          <w:rFonts w:eastAsia="Times New Roman" w:cstheme="minorHAnsi"/>
          <w:kern w:val="0"/>
          <w:lang w:eastAsia="zh-CN"/>
          <w14:ligatures w14:val="none"/>
          <w:rPrChange w:id="286" w:author="Xufeng Lin" w:date="2025-04-17T13:48:00Z" w16du:dateUtc="2025-04-17T03:48:00Z">
            <w:rPr>
              <w:ins w:id="287" w:author="Xufeng Lin" w:date="2025-04-17T13:47:00Z" w16du:dateUtc="2025-04-17T03:47:00Z"/>
              <w:rFonts w:ascii="Times New Roman" w:eastAsia="Times New Roman" w:hAnsi="Times New Roman" w:cs="Times New Roman"/>
              <w:kern w:val="0"/>
              <w:sz w:val="24"/>
              <w:szCs w:val="24"/>
              <w:lang w:eastAsia="zh-CN"/>
              <w14:ligatures w14:val="none"/>
            </w:rPr>
          </w:rPrChange>
        </w:rPr>
      </w:pPr>
      <w:ins w:id="288" w:author="Xufeng Lin" w:date="2025-04-17T13:47:00Z" w16du:dateUtc="2025-04-17T03:47:00Z">
        <w:r w:rsidRPr="00AA1794">
          <w:rPr>
            <w:rFonts w:eastAsia="Times New Roman" w:cstheme="minorHAnsi"/>
            <w:kern w:val="0"/>
            <w:lang w:eastAsia="zh-CN"/>
            <w14:ligatures w14:val="none"/>
            <w:rPrChange w:id="289" w:author="Xufeng Lin" w:date="2025-04-17T13:48:00Z" w16du:dateUtc="2025-04-17T03:48:00Z">
              <w:rPr>
                <w:rFonts w:ascii="Times New Roman" w:eastAsia="Times New Roman" w:hAnsi="Times New Roman" w:cs="Times New Roman"/>
                <w:kern w:val="0"/>
                <w:sz w:val="24"/>
                <w:szCs w:val="24"/>
                <w:lang w:eastAsia="zh-CN"/>
                <w14:ligatures w14:val="none"/>
              </w:rPr>
            </w:rPrChange>
          </w:rPr>
          <w:t>experiment with parameters for different components using your data, and</w:t>
        </w:r>
      </w:ins>
    </w:p>
    <w:p w14:paraId="5F8B5901" w14:textId="77777777" w:rsidR="00766CEE" w:rsidRPr="00AA1794" w:rsidRDefault="00766CEE" w:rsidP="00766CEE">
      <w:pPr>
        <w:numPr>
          <w:ilvl w:val="0"/>
          <w:numId w:val="48"/>
        </w:numPr>
        <w:spacing w:before="100" w:beforeAutospacing="1" w:after="100" w:afterAutospacing="1" w:line="240" w:lineRule="auto"/>
        <w:rPr>
          <w:ins w:id="290" w:author="Xufeng Lin" w:date="2025-04-17T13:47:00Z" w16du:dateUtc="2025-04-17T03:47:00Z"/>
          <w:rFonts w:eastAsia="Times New Roman" w:cstheme="minorHAnsi"/>
          <w:kern w:val="0"/>
          <w:lang w:eastAsia="zh-CN"/>
          <w14:ligatures w14:val="none"/>
          <w:rPrChange w:id="291" w:author="Xufeng Lin" w:date="2025-04-17T13:48:00Z" w16du:dateUtc="2025-04-17T03:48:00Z">
            <w:rPr>
              <w:ins w:id="292" w:author="Xufeng Lin" w:date="2025-04-17T13:47:00Z" w16du:dateUtc="2025-04-17T03:47:00Z"/>
              <w:rFonts w:ascii="Times New Roman" w:eastAsia="Times New Roman" w:hAnsi="Times New Roman" w:cs="Times New Roman"/>
              <w:kern w:val="0"/>
              <w:sz w:val="24"/>
              <w:szCs w:val="24"/>
              <w:lang w:eastAsia="zh-CN"/>
              <w14:ligatures w14:val="none"/>
            </w:rPr>
          </w:rPrChange>
        </w:rPr>
      </w:pPr>
      <w:ins w:id="293" w:author="Xufeng Lin" w:date="2025-04-17T13:47:00Z" w16du:dateUtc="2025-04-17T03:47:00Z">
        <w:r w:rsidRPr="00AA1794">
          <w:rPr>
            <w:rFonts w:eastAsia="Times New Roman" w:cstheme="minorHAnsi"/>
            <w:kern w:val="0"/>
            <w:lang w:eastAsia="zh-CN"/>
            <w14:ligatures w14:val="none"/>
            <w:rPrChange w:id="294" w:author="Xufeng Lin" w:date="2025-04-17T13:48:00Z" w16du:dateUtc="2025-04-17T03:48:00Z">
              <w:rPr>
                <w:rFonts w:ascii="Times New Roman" w:eastAsia="Times New Roman" w:hAnsi="Times New Roman" w:cs="Times New Roman"/>
                <w:kern w:val="0"/>
                <w:sz w:val="24"/>
                <w:szCs w:val="24"/>
                <w:lang w:eastAsia="zh-CN"/>
                <w14:ligatures w14:val="none"/>
              </w:rPr>
            </w:rPrChange>
          </w:rPr>
          <w:t>export the optimized parameters for batch processing on larger datasets.</w:t>
        </w:r>
      </w:ins>
    </w:p>
    <w:p w14:paraId="5C3031E4" w14:textId="2A3B8D4F" w:rsidR="000C023D" w:rsidDel="00EA0C35" w:rsidRDefault="00766CEE" w:rsidP="0089133B">
      <w:pPr>
        <w:rPr>
          <w:del w:id="295" w:author="Xufeng Lin" w:date="2025-04-17T13:49:00Z" w16du:dateUtc="2025-04-17T03:49:00Z"/>
          <w:rFonts w:ascii="Times New Roman" w:eastAsia="Times New Roman" w:hAnsi="Times New Roman" w:cs="Times New Roman"/>
          <w:kern w:val="0"/>
          <w:lang w:eastAsia="zh-CN"/>
          <w14:ligatures w14:val="none"/>
        </w:rPr>
      </w:pPr>
      <w:ins w:id="296" w:author="Xufeng Lin" w:date="2025-04-17T13:47:00Z" w16du:dateUtc="2025-04-17T03:47:00Z">
        <w:r w:rsidRPr="00AA1794">
          <w:rPr>
            <w:rFonts w:eastAsia="Times New Roman" w:cstheme="minorHAnsi"/>
            <w:kern w:val="0"/>
            <w:lang w:eastAsia="zh-CN"/>
            <w14:ligatures w14:val="none"/>
            <w:rPrChange w:id="297" w:author="Xufeng Lin" w:date="2025-04-17T13:48:00Z" w16du:dateUtc="2025-04-17T03:48:00Z">
              <w:rPr>
                <w:rFonts w:ascii="Times New Roman" w:eastAsia="Times New Roman" w:hAnsi="Times New Roman" w:cs="Times New Roman"/>
                <w:kern w:val="0"/>
                <w:sz w:val="24"/>
                <w:szCs w:val="24"/>
                <w:lang w:eastAsia="zh-CN"/>
                <w14:ligatures w14:val="none"/>
              </w:rPr>
            </w:rPrChange>
          </w:rPr>
          <w:lastRenderedPageBreak/>
          <w:t>To begin, select a representative image from your dataset</w:t>
        </w:r>
      </w:ins>
      <w:ins w:id="298" w:author="Xufeng Lin" w:date="2025-04-17T13:48:00Z" w16du:dateUtc="2025-04-17T03:48:00Z">
        <w:r w:rsidR="00AA1794">
          <w:rPr>
            <w:rFonts w:eastAsia="Times New Roman" w:cstheme="minorHAnsi" w:hint="eastAsia"/>
            <w:kern w:val="0"/>
            <w:lang w:eastAsia="zh-CN"/>
            <w14:ligatures w14:val="none"/>
          </w:rPr>
          <w:t xml:space="preserve">, then </w:t>
        </w:r>
        <w:r w:rsidR="00AA1794">
          <w:t>sequentially</w:t>
        </w:r>
        <w:r w:rsidR="00AA1794">
          <w:rPr>
            <w:rFonts w:eastAsia="Times New Roman" w:cstheme="minorHAnsi" w:hint="eastAsia"/>
            <w:kern w:val="0"/>
            <w:lang w:eastAsia="zh-CN"/>
            <w14:ligatures w14:val="none"/>
          </w:rPr>
          <w:t xml:space="preserve"> </w:t>
        </w:r>
      </w:ins>
      <w:ins w:id="299" w:author="Xufeng Lin" w:date="2025-04-17T13:47:00Z" w16du:dateUtc="2025-04-17T03:47:00Z">
        <w:r w:rsidRPr="00AA1794">
          <w:rPr>
            <w:rFonts w:eastAsia="Times New Roman" w:cstheme="minorHAnsi"/>
            <w:kern w:val="0"/>
            <w:lang w:eastAsia="zh-CN"/>
            <w14:ligatures w14:val="none"/>
            <w:rPrChange w:id="300" w:author="Xufeng Lin" w:date="2025-04-17T13:48:00Z" w16du:dateUtc="2025-04-17T03:48:00Z">
              <w:rPr>
                <w:rFonts w:ascii="Times New Roman" w:eastAsia="Times New Roman" w:hAnsi="Times New Roman" w:cs="Times New Roman"/>
                <w:kern w:val="0"/>
                <w:sz w:val="24"/>
                <w:szCs w:val="24"/>
                <w:lang w:eastAsia="zh-CN"/>
                <w14:ligatures w14:val="none"/>
              </w:rPr>
            </w:rPrChange>
          </w:rPr>
          <w:t>work through the parameter sections for image segmentation, fiber detection, and gap analysis</w:t>
        </w:r>
      </w:ins>
      <w:ins w:id="301" w:author="Xufeng Lin" w:date="2025-04-17T13:49:00Z" w16du:dateUtc="2025-04-17T03:49:00Z">
        <w:r w:rsidR="00AA1794">
          <w:rPr>
            <w:rFonts w:eastAsia="Times New Roman" w:cstheme="minorHAnsi" w:hint="eastAsia"/>
            <w:kern w:val="0"/>
            <w:lang w:eastAsia="zh-CN"/>
            <w14:ligatures w14:val="none"/>
          </w:rPr>
          <w:t xml:space="preserve"> </w:t>
        </w:r>
      </w:ins>
      <w:ins w:id="302" w:author="Xufeng Lin" w:date="2025-04-17T13:47:00Z" w16du:dateUtc="2025-04-17T03:47:00Z">
        <w:r w:rsidRPr="00AA1794">
          <w:rPr>
            <w:rFonts w:eastAsia="Times New Roman" w:cstheme="minorHAnsi"/>
            <w:kern w:val="0"/>
            <w:lang w:eastAsia="zh-CN"/>
            <w14:ligatures w14:val="none"/>
            <w:rPrChange w:id="303" w:author="Xufeng Lin" w:date="2025-04-17T13:48:00Z" w16du:dateUtc="2025-04-17T03:48:00Z">
              <w:rPr>
                <w:rFonts w:ascii="Times New Roman" w:eastAsia="Times New Roman" w:hAnsi="Times New Roman" w:cs="Times New Roman"/>
                <w:kern w:val="0"/>
                <w:sz w:val="24"/>
                <w:szCs w:val="24"/>
                <w:lang w:eastAsia="zh-CN"/>
                <w14:ligatures w14:val="none"/>
              </w:rPr>
            </w:rPrChange>
          </w:rPr>
          <w:t>to determine the optimal settings for your analysis</w:t>
        </w:r>
        <w:r w:rsidRPr="00AA1794">
          <w:rPr>
            <w:rFonts w:ascii="Times New Roman" w:eastAsia="Times New Roman" w:hAnsi="Times New Roman" w:cs="Times New Roman"/>
            <w:kern w:val="0"/>
            <w:lang w:eastAsia="zh-CN"/>
            <w14:ligatures w14:val="none"/>
            <w:rPrChange w:id="304" w:author="Xufeng Lin" w:date="2025-04-17T13:48:00Z" w16du:dateUtc="2025-04-17T03:48:00Z">
              <w:rPr>
                <w:rFonts w:ascii="Times New Roman" w:eastAsia="Times New Roman" w:hAnsi="Times New Roman" w:cs="Times New Roman"/>
                <w:kern w:val="0"/>
                <w:sz w:val="24"/>
                <w:szCs w:val="24"/>
                <w:lang w:eastAsia="zh-CN"/>
                <w14:ligatures w14:val="none"/>
              </w:rPr>
            </w:rPrChange>
          </w:rPr>
          <w:t>.</w:t>
        </w:r>
      </w:ins>
      <w:del w:id="305" w:author="Xufeng Lin" w:date="2025-04-17T13:49:00Z" w16du:dateUtc="2025-04-17T03:49:00Z">
        <w:r w:rsidR="000C023D" w:rsidDel="00AA1794">
          <w:delText>To process image data sets, run:</w:delText>
        </w:r>
      </w:del>
    </w:p>
    <w:p w14:paraId="72502D14" w14:textId="77777777" w:rsidR="00EA0C35" w:rsidRDefault="00EA0C35">
      <w:pPr>
        <w:spacing w:before="100" w:beforeAutospacing="1" w:after="100" w:afterAutospacing="1" w:line="240" w:lineRule="auto"/>
        <w:rPr>
          <w:ins w:id="306" w:author="Xufeng Lin" w:date="2025-04-22T12:01:00Z" w16du:dateUtc="2025-04-22T02:01:00Z"/>
          <w:rFonts w:ascii="Times New Roman" w:eastAsia="Times New Roman" w:hAnsi="Times New Roman" w:cs="Times New Roman" w:hint="eastAsia"/>
          <w:kern w:val="0"/>
          <w:lang w:eastAsia="zh-CN"/>
          <w14:ligatures w14:val="none"/>
        </w:rPr>
      </w:pPr>
    </w:p>
    <w:p w14:paraId="227E2234" w14:textId="74D31426" w:rsidR="00AA1794" w:rsidRPr="008C62F6" w:rsidRDefault="00697C70" w:rsidP="008C62F6">
      <w:pPr>
        <w:pStyle w:val="Heading2"/>
        <w:rPr>
          <w:ins w:id="307" w:author="Xufeng Lin" w:date="2025-04-17T13:49:00Z" w16du:dateUtc="2025-04-17T03:49:00Z"/>
          <w:lang w:eastAsia="zh-CN"/>
        </w:rPr>
        <w:pPrChange w:id="308" w:author="Xufeng Lin" w:date="2025-04-22T14:50:00Z" w16du:dateUtc="2025-04-22T04:50:00Z">
          <w:pPr/>
        </w:pPrChange>
      </w:pPr>
      <w:bookmarkStart w:id="309" w:name="_Toc196229397"/>
      <w:ins w:id="310" w:author="Xufeng Lin" w:date="2025-04-22T15:36:00Z" w16du:dateUtc="2025-04-22T05:36:00Z">
        <w:r>
          <w:rPr>
            <w:rFonts w:hint="eastAsia"/>
            <w:lang w:eastAsia="zh-CN"/>
          </w:rPr>
          <w:t xml:space="preserve">2.1 </w:t>
        </w:r>
      </w:ins>
      <w:ins w:id="311" w:author="Xufeng Lin" w:date="2025-04-22T12:01:00Z" w16du:dateUtc="2025-04-22T02:01:00Z">
        <w:r w:rsidR="00EA0C35" w:rsidRPr="00EA0C35">
          <w:rPr>
            <w:rPrChange w:id="312" w:author="Xufeng Lin" w:date="2025-04-22T12:02:00Z" w16du:dateUtc="2025-04-22T02:02:00Z">
              <w:rPr>
                <w:rFonts w:ascii="Times New Roman" w:eastAsia="Times New Roman" w:hAnsi="Times New Roman" w:cs="Times New Roman"/>
                <w:kern w:val="0"/>
                <w:lang w:eastAsia="zh-CN"/>
                <w14:ligatures w14:val="none"/>
              </w:rPr>
            </w:rPrChange>
          </w:rPr>
          <w:t>Segmentation</w:t>
        </w:r>
      </w:ins>
      <w:bookmarkEnd w:id="309"/>
    </w:p>
    <w:p w14:paraId="4FFD2C88" w14:textId="3C0368B9" w:rsidR="000C023D" w:rsidRPr="00AA1794" w:rsidDel="00AA1794" w:rsidRDefault="00AA1794" w:rsidP="000C023D">
      <w:pPr>
        <w:pStyle w:val="ListParagraph"/>
        <w:numPr>
          <w:ilvl w:val="0"/>
          <w:numId w:val="7"/>
        </w:numPr>
        <w:rPr>
          <w:del w:id="313" w:author="Xufeng Lin" w:date="2025-04-17T13:49:00Z" w16du:dateUtc="2025-04-17T03:49:00Z"/>
        </w:rPr>
      </w:pPr>
      <w:ins w:id="314" w:author="Xufeng Lin" w:date="2025-04-17T13:50:00Z" w16du:dateUtc="2025-04-17T03:50:00Z">
        <w:r w:rsidRPr="00AA1794">
          <w:rPr>
            <w:lang w:eastAsia="zh-CN"/>
            <w:rPrChange w:id="315" w:author="Xufeng Lin" w:date="2025-04-17T13:50:00Z" w16du:dateUtc="2025-04-17T03:50:00Z">
              <w:rPr>
                <w:b/>
                <w:bCs/>
                <w:lang w:eastAsia="zh-CN"/>
              </w:rPr>
            </w:rPrChange>
          </w:rPr>
          <w:t xml:space="preserve">Under </w:t>
        </w:r>
      </w:ins>
      <w:ins w:id="316" w:author="Xufeng Lin" w:date="2025-04-22T12:12:00Z" w16du:dateUtc="2025-04-22T02:12:00Z">
        <w:r w:rsidR="00F93425">
          <w:rPr>
            <w:rFonts w:hint="eastAsia"/>
            <w:lang w:eastAsia="zh-CN"/>
          </w:rPr>
          <w:t xml:space="preserve">the </w:t>
        </w:r>
      </w:ins>
      <w:del w:id="317" w:author="Xufeng Lin" w:date="2025-04-17T13:49:00Z" w16du:dateUtc="2025-04-17T03:49:00Z">
        <w:r w:rsidR="00741D96" w:rsidRPr="00AA1794" w:rsidDel="00AA1794">
          <w:rPr>
            <w:rPrChange w:id="318" w:author="Xufeng Lin" w:date="2025-04-17T13:50:00Z" w16du:dateUtc="2025-04-17T03:50:00Z">
              <w:rPr>
                <w:b/>
                <w:bCs/>
              </w:rPr>
            </w:rPrChange>
          </w:rPr>
          <w:delText>Run Param</w:delText>
        </w:r>
        <w:r w:rsidR="000C023D" w:rsidRPr="00AA1794" w:rsidDel="00AA1794">
          <w:rPr>
            <w:rPrChange w:id="319" w:author="Xufeng Lin" w:date="2025-04-17T13:50:00Z" w16du:dateUtc="2025-04-17T03:50:00Z">
              <w:rPr>
                <w:b/>
                <w:bCs/>
              </w:rPr>
            </w:rPrChange>
          </w:rPr>
          <w:delText>P</w:delText>
        </w:r>
        <w:r w:rsidR="00741D96" w:rsidRPr="00AA1794" w:rsidDel="00AA1794">
          <w:rPr>
            <w:rPrChange w:id="320" w:author="Xufeng Lin" w:date="2025-04-17T13:50:00Z" w16du:dateUtc="2025-04-17T03:50:00Z">
              <w:rPr>
                <w:b/>
                <w:bCs/>
              </w:rPr>
            </w:rPrChange>
          </w:rPr>
          <w:delText>lay</w:delText>
        </w:r>
      </w:del>
    </w:p>
    <w:p w14:paraId="4916729A" w14:textId="34FFE0C3" w:rsidR="00F32503" w:rsidRPr="00AA1794" w:rsidDel="00AA1794" w:rsidRDefault="00741D96" w:rsidP="000C023D">
      <w:pPr>
        <w:pStyle w:val="ListParagraph"/>
        <w:numPr>
          <w:ilvl w:val="0"/>
          <w:numId w:val="7"/>
        </w:numPr>
        <w:rPr>
          <w:del w:id="321" w:author="Xufeng Lin" w:date="2025-04-17T13:49:00Z" w16du:dateUtc="2025-04-17T03:49:00Z"/>
        </w:rPr>
      </w:pPr>
      <w:del w:id="322" w:author="Xufeng Lin" w:date="2025-04-17T13:49:00Z" w16du:dateUtc="2025-04-17T03:49:00Z">
        <w:r w:rsidRPr="00AA1794" w:rsidDel="00AA1794">
          <w:rPr>
            <w:rPrChange w:id="323" w:author="Xufeng Lin" w:date="2025-04-17T13:50:00Z" w16du:dateUtc="2025-04-17T03:50:00Z">
              <w:rPr>
                <w:b/>
                <w:bCs/>
              </w:rPr>
            </w:rPrChange>
          </w:rPr>
          <w:delText xml:space="preserve">Run </w:delText>
        </w:r>
        <w:r w:rsidR="00DA5AAA" w:rsidRPr="00AA1794" w:rsidDel="00AA1794">
          <w:rPr>
            <w:rPrChange w:id="324" w:author="Xufeng Lin" w:date="2025-04-17T13:50:00Z" w16du:dateUtc="2025-04-17T03:50:00Z">
              <w:rPr>
                <w:b/>
                <w:bCs/>
              </w:rPr>
            </w:rPrChange>
          </w:rPr>
          <w:delText>P</w:delText>
        </w:r>
        <w:r w:rsidRPr="00AA1794" w:rsidDel="00AA1794">
          <w:rPr>
            <w:rPrChange w:id="325" w:author="Xufeng Lin" w:date="2025-04-17T13:50:00Z" w16du:dateUtc="2025-04-17T03:50:00Z">
              <w:rPr>
                <w:b/>
                <w:bCs/>
              </w:rPr>
            </w:rPrChange>
          </w:rPr>
          <w:delText>-</w:delText>
        </w:r>
        <w:r w:rsidR="00DA5AAA" w:rsidRPr="00AA1794" w:rsidDel="00AA1794">
          <w:rPr>
            <w:rPrChange w:id="326" w:author="Xufeng Lin" w:date="2025-04-17T13:50:00Z" w16du:dateUtc="2025-04-17T03:50:00Z">
              <w:rPr>
                <w:b/>
                <w:bCs/>
              </w:rPr>
            </w:rPrChange>
          </w:rPr>
          <w:delText>Cabana</w:delText>
        </w:r>
        <w:r w:rsidR="00071564" w:rsidRPr="00AA1794" w:rsidDel="00AA1794">
          <w:delText xml:space="preserve">. </w:delText>
        </w:r>
      </w:del>
    </w:p>
    <w:p w14:paraId="6B834648" w14:textId="575E693D" w:rsidR="000C023D" w:rsidRPr="00AA1794" w:rsidDel="00AA1794" w:rsidRDefault="000C023D" w:rsidP="000C023D">
      <w:pPr>
        <w:pStyle w:val="ListParagraph"/>
        <w:ind w:left="0"/>
        <w:rPr>
          <w:del w:id="327" w:author="Xufeng Lin" w:date="2025-04-17T13:49:00Z" w16du:dateUtc="2025-04-17T03:49:00Z"/>
          <w:rPrChange w:id="328" w:author="Xufeng Lin" w:date="2025-04-17T13:50:00Z" w16du:dateUtc="2025-04-17T03:50:00Z">
            <w:rPr>
              <w:del w:id="329" w:author="Xufeng Lin" w:date="2025-04-17T13:49:00Z" w16du:dateUtc="2025-04-17T03:49:00Z"/>
              <w:b/>
              <w:bCs/>
            </w:rPr>
          </w:rPrChange>
        </w:rPr>
      </w:pPr>
    </w:p>
    <w:p w14:paraId="0CD9F077" w14:textId="58D0EF44" w:rsidR="000C023D" w:rsidRPr="00AA1794" w:rsidDel="00AA1794" w:rsidRDefault="000C023D" w:rsidP="000C023D">
      <w:pPr>
        <w:pStyle w:val="ListParagraph"/>
        <w:ind w:left="0"/>
        <w:rPr>
          <w:del w:id="330" w:author="Xufeng Lin" w:date="2025-04-17T13:49:00Z" w16du:dateUtc="2025-04-17T03:49:00Z"/>
        </w:rPr>
      </w:pPr>
      <w:del w:id="331" w:author="Xufeng Lin" w:date="2025-04-17T13:49:00Z" w16du:dateUtc="2025-04-17T03:49:00Z">
        <w:r w:rsidRPr="00AA1794" w:rsidDel="00AA1794">
          <w:delText xml:space="preserve">For details, please refer to the relevant sections below. </w:delText>
        </w:r>
      </w:del>
    </w:p>
    <w:p w14:paraId="0672D617" w14:textId="6277EF73" w:rsidR="000C023D" w:rsidRPr="00AA1794" w:rsidDel="00AA1794" w:rsidRDefault="000C023D" w:rsidP="000C023D">
      <w:pPr>
        <w:pStyle w:val="ListParagraph"/>
        <w:ind w:left="360"/>
        <w:rPr>
          <w:del w:id="332" w:author="Xufeng Lin" w:date="2025-04-17T13:49:00Z" w16du:dateUtc="2025-04-17T03:49:00Z"/>
        </w:rPr>
      </w:pPr>
    </w:p>
    <w:p w14:paraId="75DDE0FF" w14:textId="19F2F9E2" w:rsidR="000C023D" w:rsidRPr="00AA1794" w:rsidDel="00AA1794" w:rsidRDefault="000C023D" w:rsidP="000C023D">
      <w:pPr>
        <w:pStyle w:val="ListParagraph"/>
        <w:ind w:left="0"/>
        <w:rPr>
          <w:del w:id="333" w:author="Xufeng Lin" w:date="2025-04-17T13:49:00Z" w16du:dateUtc="2025-04-17T03:49:00Z"/>
          <w:rFonts w:asciiTheme="majorHAnsi" w:hAnsiTheme="majorHAnsi" w:cstheme="majorHAnsi"/>
          <w:color w:val="4472C4" w:themeColor="accent1"/>
          <w:sz w:val="24"/>
          <w:szCs w:val="24"/>
          <w:rPrChange w:id="334" w:author="Xufeng Lin" w:date="2025-04-17T13:50:00Z" w16du:dateUtc="2025-04-17T03:50:00Z">
            <w:rPr>
              <w:del w:id="335" w:author="Xufeng Lin" w:date="2025-04-17T13:49:00Z" w16du:dateUtc="2025-04-17T03:49:00Z"/>
              <w:rFonts w:asciiTheme="majorHAnsi" w:hAnsiTheme="majorHAnsi" w:cstheme="majorHAnsi"/>
              <w:b/>
              <w:bCs/>
              <w:color w:val="4472C4" w:themeColor="accent1"/>
              <w:sz w:val="24"/>
              <w:szCs w:val="24"/>
            </w:rPr>
          </w:rPrChange>
        </w:rPr>
      </w:pPr>
      <w:del w:id="336" w:author="Xufeng Lin" w:date="2025-04-17T13:49:00Z" w16du:dateUtc="2025-04-17T03:49:00Z">
        <w:r w:rsidRPr="00AA1794" w:rsidDel="00AA1794">
          <w:rPr>
            <w:rFonts w:asciiTheme="majorHAnsi" w:hAnsiTheme="majorHAnsi" w:cstheme="majorHAnsi"/>
            <w:color w:val="4472C4" w:themeColor="accent1"/>
            <w:sz w:val="24"/>
            <w:szCs w:val="24"/>
            <w:rPrChange w:id="337" w:author="Xufeng Lin" w:date="2025-04-17T13:50:00Z" w16du:dateUtc="2025-04-17T03:50:00Z">
              <w:rPr>
                <w:rFonts w:asciiTheme="majorHAnsi" w:hAnsiTheme="majorHAnsi" w:cstheme="majorHAnsi"/>
                <w:b/>
                <w:bCs/>
                <w:color w:val="4472C4" w:themeColor="accent1"/>
                <w:sz w:val="24"/>
                <w:szCs w:val="24"/>
              </w:rPr>
            </w:rPrChange>
          </w:rPr>
          <w:delText>PARAMPLAY</w:delText>
        </w:r>
      </w:del>
    </w:p>
    <w:p w14:paraId="56409532" w14:textId="731EFFCF" w:rsidR="000C023D" w:rsidRPr="00AA1794" w:rsidDel="00AA1794" w:rsidRDefault="000C023D" w:rsidP="000C023D">
      <w:pPr>
        <w:rPr>
          <w:del w:id="338" w:author="Xufeng Lin" w:date="2025-04-17T13:49:00Z" w16du:dateUtc="2025-04-17T03:49:00Z"/>
        </w:rPr>
      </w:pPr>
      <w:del w:id="339" w:author="Xufeng Lin" w:date="2025-04-17T13:49:00Z" w16du:dateUtc="2025-04-17T03:49:00Z">
        <w:r w:rsidRPr="00AA1794" w:rsidDel="00AA1794">
          <w:delText>ParamPlay is used to estimate correct parameters for image segmentation, fibre detection and gap analysis. For detailed explanation of each parameter please refer to the section ‘</w:delText>
        </w:r>
        <w:r w:rsidRPr="00AA1794" w:rsidDel="00AA1794">
          <w:rPr>
            <w:rPrChange w:id="340" w:author="Xufeng Lin" w:date="2025-04-17T13:50:00Z" w16du:dateUtc="2025-04-17T03:50:00Z">
              <w:rPr>
                <w:b/>
                <w:bCs/>
              </w:rPr>
            </w:rPrChange>
          </w:rPr>
          <w:delText>Parameter Details</w:delText>
        </w:r>
        <w:r w:rsidRPr="00AA1794" w:rsidDel="00AA1794">
          <w:delText xml:space="preserve">’. </w:delText>
        </w:r>
      </w:del>
    </w:p>
    <w:p w14:paraId="5520EA6C" w14:textId="05AE546B" w:rsidR="000C023D" w:rsidRPr="00AA1794" w:rsidDel="00AA1794" w:rsidRDefault="000C023D" w:rsidP="000C023D">
      <w:pPr>
        <w:rPr>
          <w:del w:id="341" w:author="Xufeng Lin" w:date="2025-04-17T13:49:00Z" w16du:dateUtc="2025-04-17T03:49:00Z"/>
        </w:rPr>
      </w:pPr>
      <w:del w:id="342" w:author="Xufeng Lin" w:date="2025-04-17T13:49:00Z" w16du:dateUtc="2025-04-17T03:49:00Z">
        <w:r w:rsidRPr="00AA1794" w:rsidDel="00AA1794">
          <w:delText>ParamPlay must be used to generate the initial Parameters.yml file. It can then be manually refined.</w:delText>
        </w:r>
      </w:del>
    </w:p>
    <w:p w14:paraId="1CF9F6B8" w14:textId="0E3109B0" w:rsidR="000C023D" w:rsidRPr="00AA1794" w:rsidDel="00AA1794" w:rsidRDefault="000C023D" w:rsidP="000C023D">
      <w:pPr>
        <w:rPr>
          <w:del w:id="343" w:author="Xufeng Lin" w:date="2025-04-17T13:49:00Z" w16du:dateUtc="2025-04-17T03:49:00Z"/>
          <w:u w:val="single"/>
          <w:rPrChange w:id="344" w:author="Xufeng Lin" w:date="2025-04-17T13:50:00Z" w16du:dateUtc="2025-04-17T03:50:00Z">
            <w:rPr>
              <w:del w:id="345" w:author="Xufeng Lin" w:date="2025-04-17T13:49:00Z" w16du:dateUtc="2025-04-17T03:49:00Z"/>
              <w:b/>
              <w:bCs/>
              <w:u w:val="single"/>
            </w:rPr>
          </w:rPrChange>
        </w:rPr>
      </w:pPr>
      <w:del w:id="346" w:author="Xufeng Lin" w:date="2025-04-17T13:49:00Z" w16du:dateUtc="2025-04-17T03:49:00Z">
        <w:r w:rsidRPr="00AA1794" w:rsidDel="00AA1794">
          <w:rPr>
            <w:rPrChange w:id="347" w:author="Xufeng Lin" w:date="2025-04-17T13:50:00Z" w16du:dateUtc="2025-04-17T03:50:00Z">
              <w:rPr>
                <w:b/>
                <w:bCs/>
              </w:rPr>
            </w:rPrChange>
          </w:rPr>
          <w:delText>Run ParamPlay:</w:delText>
        </w:r>
      </w:del>
    </w:p>
    <w:p w14:paraId="03D041EA" w14:textId="118712EB" w:rsidR="000C023D" w:rsidRPr="00AA1794" w:rsidDel="00AA1794" w:rsidRDefault="000C023D" w:rsidP="000C023D">
      <w:pPr>
        <w:pStyle w:val="ListParagraph"/>
        <w:numPr>
          <w:ilvl w:val="1"/>
          <w:numId w:val="43"/>
        </w:numPr>
        <w:rPr>
          <w:del w:id="348" w:author="Xufeng Lin" w:date="2025-04-17T13:49:00Z" w16du:dateUtc="2025-04-17T03:49:00Z"/>
        </w:rPr>
      </w:pPr>
      <w:del w:id="349" w:author="Xufeng Lin" w:date="2025-04-17T13:49:00Z" w16du:dateUtc="2025-04-17T03:49:00Z">
        <w:r w:rsidRPr="00AA1794" w:rsidDel="00AA1794">
          <w:delText xml:space="preserve">Launch the program by double-clicking the ParamPlay icon on desktop. </w:delText>
        </w:r>
      </w:del>
    </w:p>
    <w:p w14:paraId="677D647B" w14:textId="5A81C524" w:rsidR="000C023D" w:rsidRPr="00AA1794" w:rsidDel="00AA1794" w:rsidRDefault="000C023D" w:rsidP="000C023D">
      <w:pPr>
        <w:pStyle w:val="ListParagraph"/>
        <w:numPr>
          <w:ilvl w:val="1"/>
          <w:numId w:val="43"/>
        </w:numPr>
        <w:rPr>
          <w:del w:id="350" w:author="Xufeng Lin" w:date="2025-04-17T13:49:00Z" w16du:dateUtc="2025-04-17T03:49:00Z"/>
        </w:rPr>
      </w:pPr>
      <w:del w:id="351" w:author="Xufeng Lin" w:date="2025-04-17T13:49:00Z" w16du:dateUtc="2025-04-17T03:49:00Z">
        <w:r w:rsidRPr="00AA1794" w:rsidDel="00AA1794">
          <w:delText>Once launched, the program will open in a web browser. It will sequentially walk through the parameter selection for image segmentation, fibre detection and gap analysis.</w:delText>
        </w:r>
      </w:del>
    </w:p>
    <w:p w14:paraId="50849E8C" w14:textId="00E5EA33" w:rsidR="000C023D" w:rsidRPr="00AA1794" w:rsidDel="00AA1794" w:rsidRDefault="000C023D" w:rsidP="000C023D">
      <w:pPr>
        <w:pStyle w:val="ListParagraph"/>
        <w:numPr>
          <w:ilvl w:val="1"/>
          <w:numId w:val="43"/>
        </w:numPr>
        <w:rPr>
          <w:del w:id="352" w:author="Xufeng Lin" w:date="2025-04-17T13:49:00Z" w16du:dateUtc="2025-04-17T03:49:00Z"/>
        </w:rPr>
      </w:pPr>
      <w:del w:id="353" w:author="Xufeng Lin" w:date="2025-04-17T13:49:00Z" w16du:dateUtc="2025-04-17T03:49:00Z">
        <w:r w:rsidRPr="00AA1794" w:rsidDel="00AA1794">
          <w:delText xml:space="preserve">After defining parameters, ParamPlay exports a parameters.yml for P-Cabana.  </w:delText>
        </w:r>
      </w:del>
    </w:p>
    <w:p w14:paraId="3C55BA50" w14:textId="0F56604D" w:rsidR="000C023D" w:rsidRPr="00AA1794" w:rsidDel="00AA1794" w:rsidRDefault="000C023D" w:rsidP="000C023D">
      <w:pPr>
        <w:pStyle w:val="ListParagraph"/>
        <w:ind w:left="0"/>
        <w:rPr>
          <w:del w:id="354" w:author="Xufeng Lin" w:date="2025-04-17T13:49:00Z" w16du:dateUtc="2025-04-17T03:49:00Z"/>
        </w:rPr>
      </w:pPr>
    </w:p>
    <w:p w14:paraId="0652E99F" w14:textId="0448FAB4" w:rsidR="000C023D" w:rsidRPr="00AA1794" w:rsidRDefault="000C023D" w:rsidP="00AA1794">
      <w:pPr>
        <w:rPr>
          <w:rPrChange w:id="355" w:author="Xufeng Lin" w:date="2025-04-17T13:50:00Z" w16du:dateUtc="2025-04-17T03:50:00Z">
            <w:rPr>
              <w:b/>
              <w:bCs/>
            </w:rPr>
          </w:rPrChange>
        </w:rPr>
      </w:pPr>
      <w:del w:id="356" w:author="Xufeng Lin" w:date="2025-04-17T13:50:00Z" w16du:dateUtc="2025-04-17T03:50:00Z">
        <w:r w:rsidRPr="00AA1794" w:rsidDel="00AA1794">
          <w:delText>T</w:delText>
        </w:r>
      </w:del>
      <w:del w:id="357" w:author="Xufeng Lin" w:date="2025-04-17T13:53:00Z" w16du:dateUtc="2025-04-17T03:53:00Z">
        <w:r w:rsidRPr="00AA1794" w:rsidDel="00AA1794">
          <w:delText xml:space="preserve">he </w:delText>
        </w:r>
      </w:del>
      <w:r w:rsidRPr="00AA1794">
        <w:t>‘</w:t>
      </w:r>
      <w:r w:rsidRPr="00F84D8C">
        <w:rPr>
          <w:b/>
          <w:bCs/>
        </w:rPr>
        <w:t>Segmentation</w:t>
      </w:r>
      <w:r w:rsidRPr="00AA1794">
        <w:t>’ tab</w:t>
      </w:r>
      <w:ins w:id="358" w:author="Xufeng Lin" w:date="2025-04-17T13:50:00Z" w16du:dateUtc="2025-04-17T03:50:00Z">
        <w:r w:rsidR="00AA1794">
          <w:rPr>
            <w:rFonts w:hint="eastAsia"/>
            <w:lang w:eastAsia="zh-CN"/>
          </w:rPr>
          <w:t>,</w:t>
        </w:r>
      </w:ins>
      <w:r w:rsidRPr="00AA1794">
        <w:t xml:space="preserve"> </w:t>
      </w:r>
      <w:ins w:id="359" w:author="Xufeng Lin" w:date="2025-04-17T13:50:00Z" w16du:dateUtc="2025-04-17T03:50:00Z">
        <w:r w:rsidR="00AA1794">
          <w:rPr>
            <w:rFonts w:hint="eastAsia"/>
            <w:lang w:eastAsia="zh-CN"/>
          </w:rPr>
          <w:t>you will find</w:t>
        </w:r>
      </w:ins>
      <w:del w:id="360" w:author="Xufeng Lin" w:date="2025-04-17T13:50:00Z" w16du:dateUtc="2025-04-17T03:50:00Z">
        <w:r w:rsidRPr="00AA1794" w:rsidDel="00AA1794">
          <w:delText>of ParamPlay defines</w:delText>
        </w:r>
      </w:del>
      <w:r w:rsidRPr="00AA1794">
        <w:t xml:space="preserve"> the </w:t>
      </w:r>
      <w:del w:id="361" w:author="Xufeng Lin" w:date="2025-04-17T14:29:00Z" w16du:dateUtc="2025-04-17T04:29:00Z">
        <w:r w:rsidRPr="00AA1794" w:rsidDel="00C02B54">
          <w:delText xml:space="preserve">segmentation </w:delText>
        </w:r>
      </w:del>
      <w:r w:rsidRPr="00AA1794">
        <w:t>parameters</w:t>
      </w:r>
      <w:ins w:id="362" w:author="Xufeng Lin" w:date="2025-04-17T14:29:00Z" w16du:dateUtc="2025-04-17T04:29:00Z">
        <w:r w:rsidR="00C02B54">
          <w:rPr>
            <w:rFonts w:hint="eastAsia"/>
            <w:lang w:eastAsia="zh-CN"/>
          </w:rPr>
          <w:t xml:space="preserve"> for adjusting the segmentation</w:t>
        </w:r>
      </w:ins>
      <w:r w:rsidRPr="00AA1794">
        <w:t>:</w:t>
      </w:r>
    </w:p>
    <w:p w14:paraId="0B409C1A" w14:textId="38D4F586" w:rsidR="00FA556A" w:rsidRDefault="00FA556A" w:rsidP="00FA556A">
      <w:pPr>
        <w:pStyle w:val="ListParagraph"/>
        <w:numPr>
          <w:ilvl w:val="0"/>
          <w:numId w:val="49"/>
        </w:numPr>
        <w:spacing w:before="100" w:beforeAutospacing="1" w:after="100" w:afterAutospacing="1" w:line="240" w:lineRule="auto"/>
        <w:rPr>
          <w:ins w:id="363" w:author="Xufeng Lin" w:date="2025-04-17T14:27:00Z" w16du:dateUtc="2025-04-17T04:27:00Z"/>
          <w:rFonts w:eastAsia="Times New Roman" w:cstheme="minorHAnsi"/>
          <w:kern w:val="0"/>
          <w:lang w:eastAsia="zh-CN"/>
          <w14:ligatures w14:val="none"/>
        </w:rPr>
      </w:pPr>
      <w:ins w:id="364" w:author="Xufeng Lin" w:date="2025-04-17T14:26:00Z" w16du:dateUtc="2025-04-17T04:26:00Z">
        <w:r w:rsidRPr="00FA556A">
          <w:rPr>
            <w:rFonts w:eastAsia="Times New Roman" w:cstheme="minorHAnsi"/>
            <w:b/>
            <w:bCs/>
            <w:kern w:val="0"/>
            <w:lang w:eastAsia="zh-CN"/>
            <w14:ligatures w14:val="none"/>
            <w:rPrChange w:id="365" w:author="Xufeng Lin" w:date="2025-04-17T14:27:00Z" w16du:dateUtc="2025-04-17T04:27:00Z">
              <w:rPr>
                <w:b/>
                <w:bCs/>
                <w:lang w:eastAsia="zh-CN"/>
              </w:rPr>
            </w:rPrChange>
          </w:rPr>
          <w:t>Colour of Interest</w:t>
        </w:r>
        <w:r w:rsidRPr="00FA556A">
          <w:rPr>
            <w:rFonts w:eastAsia="Times New Roman" w:cstheme="minorHAnsi"/>
            <w:kern w:val="0"/>
            <w:lang w:eastAsia="zh-CN"/>
            <w14:ligatures w14:val="none"/>
            <w:rPrChange w:id="366" w:author="Xufeng Lin" w:date="2025-04-17T14:27:00Z" w16du:dateUtc="2025-04-17T04:27:00Z">
              <w:rPr>
                <w:lang w:eastAsia="zh-CN"/>
              </w:rPr>
            </w:rPrChange>
          </w:rPr>
          <w:t>: Specifies the primary colour used for selecting areas of interest in the segmentation. You can choose this colour directly from the image using the colour selector.</w:t>
        </w:r>
      </w:ins>
    </w:p>
    <w:p w14:paraId="1A2C3B86" w14:textId="77777777" w:rsidR="00FA556A" w:rsidRPr="00FA556A" w:rsidRDefault="00FA556A">
      <w:pPr>
        <w:pStyle w:val="ListParagraph"/>
        <w:spacing w:before="100" w:beforeAutospacing="1" w:after="100" w:afterAutospacing="1" w:line="240" w:lineRule="auto"/>
        <w:ind w:left="360"/>
        <w:rPr>
          <w:ins w:id="367" w:author="Xufeng Lin" w:date="2025-04-17T14:26:00Z" w16du:dateUtc="2025-04-17T04:26:00Z"/>
          <w:rFonts w:eastAsia="Times New Roman" w:cstheme="minorHAnsi"/>
          <w:kern w:val="0"/>
          <w:lang w:eastAsia="zh-CN"/>
          <w14:ligatures w14:val="none"/>
          <w:rPrChange w:id="368" w:author="Xufeng Lin" w:date="2025-04-17T14:27:00Z" w16du:dateUtc="2025-04-17T04:27:00Z">
            <w:rPr>
              <w:ins w:id="369" w:author="Xufeng Lin" w:date="2025-04-17T14:26:00Z" w16du:dateUtc="2025-04-17T04:26:00Z"/>
              <w:lang w:eastAsia="zh-CN"/>
            </w:rPr>
          </w:rPrChange>
        </w:rPr>
        <w:pPrChange w:id="370" w:author="Xufeng Lin" w:date="2025-04-17T14:27:00Z" w16du:dateUtc="2025-04-17T04:27:00Z">
          <w:pPr>
            <w:spacing w:before="100" w:beforeAutospacing="1" w:after="100" w:afterAutospacing="1" w:line="240" w:lineRule="auto"/>
          </w:pPr>
        </w:pPrChange>
      </w:pPr>
    </w:p>
    <w:p w14:paraId="48B1364F" w14:textId="5A1B684B" w:rsidR="00FA556A" w:rsidRDefault="00FA556A" w:rsidP="00FA556A">
      <w:pPr>
        <w:pStyle w:val="ListParagraph"/>
        <w:numPr>
          <w:ilvl w:val="0"/>
          <w:numId w:val="49"/>
        </w:numPr>
        <w:spacing w:before="100" w:beforeAutospacing="1" w:after="100" w:afterAutospacing="1" w:line="240" w:lineRule="auto"/>
        <w:rPr>
          <w:ins w:id="371" w:author="Xufeng Lin" w:date="2025-04-17T14:27:00Z" w16du:dateUtc="2025-04-17T04:27:00Z"/>
          <w:rFonts w:eastAsia="Times New Roman" w:cstheme="minorHAnsi"/>
          <w:kern w:val="0"/>
          <w:lang w:eastAsia="zh-CN"/>
          <w14:ligatures w14:val="none"/>
        </w:rPr>
      </w:pPr>
      <w:ins w:id="372" w:author="Xufeng Lin" w:date="2025-04-17T14:26:00Z" w16du:dateUtc="2025-04-17T04:26:00Z">
        <w:r w:rsidRPr="00FA556A">
          <w:rPr>
            <w:rFonts w:eastAsia="Times New Roman" w:cstheme="minorHAnsi"/>
            <w:b/>
            <w:bCs/>
            <w:kern w:val="0"/>
            <w:lang w:eastAsia="zh-CN"/>
            <w14:ligatures w14:val="none"/>
            <w:rPrChange w:id="373" w:author="Xufeng Lin" w:date="2025-04-17T14:27:00Z" w16du:dateUtc="2025-04-17T04:27:00Z">
              <w:rPr>
                <w:b/>
                <w:bCs/>
                <w:lang w:eastAsia="zh-CN"/>
              </w:rPr>
            </w:rPrChange>
          </w:rPr>
          <w:t>Normalised Hue</w:t>
        </w:r>
        <w:r w:rsidRPr="00FA556A">
          <w:rPr>
            <w:rFonts w:eastAsia="Times New Roman" w:cstheme="minorHAnsi"/>
            <w:kern w:val="0"/>
            <w:lang w:eastAsia="zh-CN"/>
            <w14:ligatures w14:val="none"/>
            <w:rPrChange w:id="374" w:author="Xufeng Lin" w:date="2025-04-17T14:27:00Z" w16du:dateUtc="2025-04-17T04:27:00Z">
              <w:rPr>
                <w:lang w:eastAsia="zh-CN"/>
              </w:rPr>
            </w:rPrChange>
          </w:rPr>
          <w:t>: Sets the hue value (in the range [0, 1]) in the HSB/HSV colour space corresponding to the selected segmentation colour.</w:t>
        </w:r>
      </w:ins>
    </w:p>
    <w:p w14:paraId="1A9B9969" w14:textId="77777777" w:rsidR="00FA556A" w:rsidRPr="00FA556A" w:rsidRDefault="00FA556A">
      <w:pPr>
        <w:pStyle w:val="ListParagraph"/>
        <w:spacing w:before="100" w:beforeAutospacing="1" w:after="100" w:afterAutospacing="1" w:line="240" w:lineRule="auto"/>
        <w:ind w:left="360"/>
        <w:rPr>
          <w:ins w:id="375" w:author="Xufeng Lin" w:date="2025-04-17T14:26:00Z" w16du:dateUtc="2025-04-17T04:26:00Z"/>
          <w:rFonts w:eastAsia="Times New Roman" w:cstheme="minorHAnsi"/>
          <w:kern w:val="0"/>
          <w:lang w:eastAsia="zh-CN"/>
          <w14:ligatures w14:val="none"/>
          <w:rPrChange w:id="376" w:author="Xufeng Lin" w:date="2025-04-17T14:27:00Z" w16du:dateUtc="2025-04-17T04:27:00Z">
            <w:rPr>
              <w:ins w:id="377" w:author="Xufeng Lin" w:date="2025-04-17T14:26:00Z" w16du:dateUtc="2025-04-17T04:26:00Z"/>
              <w:lang w:eastAsia="zh-CN"/>
            </w:rPr>
          </w:rPrChange>
        </w:rPr>
        <w:pPrChange w:id="378" w:author="Xufeng Lin" w:date="2025-04-17T14:27:00Z" w16du:dateUtc="2025-04-17T04:27:00Z">
          <w:pPr>
            <w:spacing w:before="100" w:beforeAutospacing="1" w:after="100" w:afterAutospacing="1" w:line="240" w:lineRule="auto"/>
          </w:pPr>
        </w:pPrChange>
      </w:pPr>
    </w:p>
    <w:p w14:paraId="5E418E77" w14:textId="161053D4" w:rsidR="00FA556A" w:rsidRPr="00FA556A" w:rsidRDefault="00FA556A" w:rsidP="00FA556A">
      <w:pPr>
        <w:pStyle w:val="ListParagraph"/>
        <w:numPr>
          <w:ilvl w:val="0"/>
          <w:numId w:val="49"/>
        </w:numPr>
        <w:spacing w:before="100" w:beforeAutospacing="1" w:after="100" w:afterAutospacing="1" w:line="240" w:lineRule="auto"/>
        <w:rPr>
          <w:ins w:id="379" w:author="Xufeng Lin" w:date="2025-04-17T14:27:00Z" w16du:dateUtc="2025-04-17T04:27:00Z"/>
          <w:rFonts w:eastAsia="Times New Roman" w:cstheme="minorHAnsi"/>
          <w:kern w:val="0"/>
          <w:lang w:eastAsia="zh-CN"/>
          <w14:ligatures w14:val="none"/>
          <w:rPrChange w:id="380" w:author="Xufeng Lin" w:date="2025-04-17T14:28:00Z" w16du:dateUtc="2025-04-17T04:28:00Z">
            <w:rPr>
              <w:ins w:id="381" w:author="Xufeng Lin" w:date="2025-04-17T14:27:00Z" w16du:dateUtc="2025-04-17T04:27:00Z"/>
              <w:lang w:eastAsia="zh-CN"/>
            </w:rPr>
          </w:rPrChange>
        </w:rPr>
      </w:pPr>
      <w:ins w:id="382" w:author="Xufeng Lin" w:date="2025-04-17T14:26:00Z" w16du:dateUtc="2025-04-17T04:26:00Z">
        <w:r w:rsidRPr="00FA556A">
          <w:rPr>
            <w:rFonts w:eastAsia="Times New Roman" w:cstheme="minorHAnsi"/>
            <w:b/>
            <w:bCs/>
            <w:kern w:val="0"/>
            <w:lang w:eastAsia="zh-CN"/>
            <w14:ligatures w14:val="none"/>
            <w:rPrChange w:id="383" w:author="Xufeng Lin" w:date="2025-04-17T14:27:00Z" w16du:dateUtc="2025-04-17T04:27:00Z">
              <w:rPr>
                <w:b/>
                <w:bCs/>
                <w:lang w:eastAsia="zh-CN"/>
              </w:rPr>
            </w:rPrChange>
          </w:rPr>
          <w:t>Colour Threshold</w:t>
        </w:r>
        <w:r w:rsidRPr="00FA556A">
          <w:rPr>
            <w:rFonts w:eastAsia="Times New Roman" w:cstheme="minorHAnsi"/>
            <w:kern w:val="0"/>
            <w:lang w:eastAsia="zh-CN"/>
            <w14:ligatures w14:val="none"/>
            <w:rPrChange w:id="384" w:author="Xufeng Lin" w:date="2025-04-17T14:27:00Z" w16du:dateUtc="2025-04-17T04:27:00Z">
              <w:rPr>
                <w:lang w:eastAsia="zh-CN"/>
              </w:rPr>
            </w:rPrChange>
          </w:rPr>
          <w:t>: Defines the minimum mean hue value required for a segment to be considered part of the region of interest (ROI).</w:t>
        </w:r>
      </w:ins>
    </w:p>
    <w:p w14:paraId="7A099FBA" w14:textId="77777777" w:rsidR="00FA556A" w:rsidRPr="00FA556A" w:rsidRDefault="00FA556A">
      <w:pPr>
        <w:pStyle w:val="ListParagraph"/>
        <w:spacing w:before="100" w:beforeAutospacing="1" w:after="100" w:afterAutospacing="1" w:line="240" w:lineRule="auto"/>
        <w:ind w:left="360"/>
        <w:rPr>
          <w:ins w:id="385" w:author="Xufeng Lin" w:date="2025-04-17T14:26:00Z" w16du:dateUtc="2025-04-17T04:26:00Z"/>
          <w:rFonts w:eastAsia="Times New Roman" w:cstheme="minorHAnsi"/>
          <w:kern w:val="0"/>
          <w:lang w:eastAsia="zh-CN"/>
          <w14:ligatures w14:val="none"/>
          <w:rPrChange w:id="386" w:author="Xufeng Lin" w:date="2025-04-17T14:27:00Z" w16du:dateUtc="2025-04-17T04:27:00Z">
            <w:rPr>
              <w:ins w:id="387" w:author="Xufeng Lin" w:date="2025-04-17T14:26:00Z" w16du:dateUtc="2025-04-17T04:26:00Z"/>
              <w:lang w:eastAsia="zh-CN"/>
            </w:rPr>
          </w:rPrChange>
        </w:rPr>
        <w:pPrChange w:id="388" w:author="Xufeng Lin" w:date="2025-04-17T14:27:00Z" w16du:dateUtc="2025-04-17T04:27:00Z">
          <w:pPr>
            <w:spacing w:before="100" w:beforeAutospacing="1" w:after="100" w:afterAutospacing="1" w:line="240" w:lineRule="auto"/>
          </w:pPr>
        </w:pPrChange>
      </w:pPr>
    </w:p>
    <w:p w14:paraId="51573D7E" w14:textId="31EAFA81" w:rsidR="00FA556A" w:rsidRDefault="00FA556A" w:rsidP="00FA556A">
      <w:pPr>
        <w:pStyle w:val="ListParagraph"/>
        <w:numPr>
          <w:ilvl w:val="0"/>
          <w:numId w:val="49"/>
        </w:numPr>
        <w:spacing w:before="100" w:beforeAutospacing="1" w:after="100" w:afterAutospacing="1" w:line="240" w:lineRule="auto"/>
        <w:rPr>
          <w:ins w:id="389" w:author="Xufeng Lin" w:date="2025-04-17T14:27:00Z" w16du:dateUtc="2025-04-17T04:27:00Z"/>
          <w:rFonts w:eastAsia="Times New Roman" w:cstheme="minorHAnsi"/>
          <w:kern w:val="0"/>
          <w:lang w:eastAsia="zh-CN"/>
          <w14:ligatures w14:val="none"/>
        </w:rPr>
      </w:pPr>
      <w:ins w:id="390" w:author="Xufeng Lin" w:date="2025-04-17T14:26:00Z" w16du:dateUtc="2025-04-17T04:26:00Z">
        <w:r w:rsidRPr="00FA556A">
          <w:rPr>
            <w:rFonts w:eastAsia="Times New Roman" w:cstheme="minorHAnsi"/>
            <w:b/>
            <w:bCs/>
            <w:kern w:val="0"/>
            <w:lang w:eastAsia="zh-CN"/>
            <w14:ligatures w14:val="none"/>
            <w:rPrChange w:id="391" w:author="Xufeng Lin" w:date="2025-04-17T14:27:00Z" w16du:dateUtc="2025-04-17T04:27:00Z">
              <w:rPr>
                <w:b/>
                <w:bCs/>
                <w:lang w:eastAsia="zh-CN"/>
              </w:rPr>
            </w:rPrChange>
          </w:rPr>
          <w:t>Number of Labels</w:t>
        </w:r>
        <w:r w:rsidRPr="00FA556A">
          <w:rPr>
            <w:rFonts w:eastAsia="Times New Roman" w:cstheme="minorHAnsi"/>
            <w:kern w:val="0"/>
            <w:lang w:eastAsia="zh-CN"/>
            <w14:ligatures w14:val="none"/>
            <w:rPrChange w:id="392" w:author="Xufeng Lin" w:date="2025-04-17T14:27:00Z" w16du:dateUtc="2025-04-17T04:27:00Z">
              <w:rPr>
                <w:lang w:eastAsia="zh-CN"/>
              </w:rPr>
            </w:rPrChange>
          </w:rPr>
          <w:t>: Controls the level of granularity in the segmentation by specifying the number of distinct labels.</w:t>
        </w:r>
      </w:ins>
    </w:p>
    <w:p w14:paraId="58FBF568" w14:textId="77777777" w:rsidR="00FA556A" w:rsidRPr="00FA556A" w:rsidRDefault="00FA556A">
      <w:pPr>
        <w:pStyle w:val="ListParagraph"/>
        <w:spacing w:before="100" w:beforeAutospacing="1" w:after="100" w:afterAutospacing="1" w:line="240" w:lineRule="auto"/>
        <w:ind w:left="360"/>
        <w:rPr>
          <w:ins w:id="393" w:author="Xufeng Lin" w:date="2025-04-17T14:26:00Z" w16du:dateUtc="2025-04-17T04:26:00Z"/>
          <w:rFonts w:eastAsia="Times New Roman" w:cstheme="minorHAnsi"/>
          <w:kern w:val="0"/>
          <w:lang w:eastAsia="zh-CN"/>
          <w14:ligatures w14:val="none"/>
          <w:rPrChange w:id="394" w:author="Xufeng Lin" w:date="2025-04-17T14:27:00Z" w16du:dateUtc="2025-04-17T04:27:00Z">
            <w:rPr>
              <w:ins w:id="395" w:author="Xufeng Lin" w:date="2025-04-17T14:26:00Z" w16du:dateUtc="2025-04-17T04:26:00Z"/>
              <w:lang w:eastAsia="zh-CN"/>
            </w:rPr>
          </w:rPrChange>
        </w:rPr>
        <w:pPrChange w:id="396" w:author="Xufeng Lin" w:date="2025-04-17T14:27:00Z" w16du:dateUtc="2025-04-17T04:27:00Z">
          <w:pPr>
            <w:spacing w:before="100" w:beforeAutospacing="1" w:after="100" w:afterAutospacing="1" w:line="240" w:lineRule="auto"/>
          </w:pPr>
        </w:pPrChange>
      </w:pPr>
    </w:p>
    <w:p w14:paraId="2F498B8B" w14:textId="6B6242C8" w:rsidR="00FA556A" w:rsidRPr="00FA556A" w:rsidRDefault="00FA556A" w:rsidP="00FA556A">
      <w:pPr>
        <w:pStyle w:val="ListParagraph"/>
        <w:numPr>
          <w:ilvl w:val="0"/>
          <w:numId w:val="49"/>
        </w:numPr>
        <w:spacing w:before="100" w:beforeAutospacing="1" w:after="100" w:afterAutospacing="1" w:line="240" w:lineRule="auto"/>
        <w:rPr>
          <w:ins w:id="397" w:author="Xufeng Lin" w:date="2025-04-17T14:28:00Z" w16du:dateUtc="2025-04-17T04:28:00Z"/>
          <w:rFonts w:eastAsia="Times New Roman" w:cstheme="minorHAnsi"/>
          <w:kern w:val="0"/>
          <w:lang w:eastAsia="zh-CN"/>
          <w14:ligatures w14:val="none"/>
          <w:rPrChange w:id="398" w:author="Xufeng Lin" w:date="2025-04-17T14:28:00Z" w16du:dateUtc="2025-04-17T04:28:00Z">
            <w:rPr>
              <w:ins w:id="399" w:author="Xufeng Lin" w:date="2025-04-17T14:28:00Z" w16du:dateUtc="2025-04-17T04:28:00Z"/>
              <w:lang w:eastAsia="zh-CN"/>
            </w:rPr>
          </w:rPrChange>
        </w:rPr>
      </w:pPr>
      <w:ins w:id="400" w:author="Xufeng Lin" w:date="2025-04-17T14:26:00Z" w16du:dateUtc="2025-04-17T04:26:00Z">
        <w:r w:rsidRPr="00FA556A">
          <w:rPr>
            <w:rFonts w:eastAsia="Times New Roman" w:cstheme="minorHAnsi"/>
            <w:b/>
            <w:bCs/>
            <w:kern w:val="0"/>
            <w:lang w:eastAsia="zh-CN"/>
            <w14:ligatures w14:val="none"/>
            <w:rPrChange w:id="401" w:author="Xufeng Lin" w:date="2025-04-17T14:27:00Z" w16du:dateUtc="2025-04-17T04:27:00Z">
              <w:rPr>
                <w:b/>
                <w:bCs/>
                <w:lang w:eastAsia="zh-CN"/>
              </w:rPr>
            </w:rPrChange>
          </w:rPr>
          <w:t>Max Number of Iterations</w:t>
        </w:r>
        <w:r w:rsidRPr="00FA556A">
          <w:rPr>
            <w:rFonts w:eastAsia="Times New Roman" w:cstheme="minorHAnsi"/>
            <w:kern w:val="0"/>
            <w:lang w:eastAsia="zh-CN"/>
            <w14:ligatures w14:val="none"/>
            <w:rPrChange w:id="402" w:author="Xufeng Lin" w:date="2025-04-17T14:27:00Z" w16du:dateUtc="2025-04-17T04:27:00Z">
              <w:rPr>
                <w:lang w:eastAsia="zh-CN"/>
              </w:rPr>
            </w:rPrChange>
          </w:rPr>
          <w:t>: Sets the maximum number of iterations to run during the segmentation process</w:t>
        </w:r>
      </w:ins>
      <w:ins w:id="403" w:author="Xufeng Lin" w:date="2025-04-17T14:28:00Z" w16du:dateUtc="2025-04-17T04:28:00Z">
        <w:r>
          <w:rPr>
            <w:rFonts w:eastAsia="Times New Roman" w:cstheme="minorHAnsi" w:hint="eastAsia"/>
            <w:kern w:val="0"/>
            <w:lang w:eastAsia="zh-CN"/>
            <w14:ligatures w14:val="none"/>
          </w:rPr>
          <w:t>.</w:t>
        </w:r>
      </w:ins>
    </w:p>
    <w:p w14:paraId="66BE582C" w14:textId="77777777" w:rsidR="00FA556A" w:rsidRPr="00FA556A" w:rsidRDefault="00FA556A">
      <w:pPr>
        <w:pStyle w:val="ListParagraph"/>
        <w:spacing w:before="100" w:beforeAutospacing="1" w:after="100" w:afterAutospacing="1" w:line="240" w:lineRule="auto"/>
        <w:ind w:left="360"/>
        <w:rPr>
          <w:ins w:id="404" w:author="Xufeng Lin" w:date="2025-04-17T14:26:00Z" w16du:dateUtc="2025-04-17T04:26:00Z"/>
          <w:rFonts w:eastAsia="Times New Roman" w:cstheme="minorHAnsi"/>
          <w:kern w:val="0"/>
          <w:lang w:eastAsia="zh-CN"/>
          <w14:ligatures w14:val="none"/>
          <w:rPrChange w:id="405" w:author="Xufeng Lin" w:date="2025-04-17T14:28:00Z" w16du:dateUtc="2025-04-17T04:28:00Z">
            <w:rPr>
              <w:ins w:id="406" w:author="Xufeng Lin" w:date="2025-04-17T14:26:00Z" w16du:dateUtc="2025-04-17T04:26:00Z"/>
              <w:lang w:eastAsia="zh-CN"/>
            </w:rPr>
          </w:rPrChange>
        </w:rPr>
        <w:pPrChange w:id="407" w:author="Xufeng Lin" w:date="2025-04-17T14:28:00Z" w16du:dateUtc="2025-04-17T04:28:00Z">
          <w:pPr>
            <w:spacing w:before="100" w:beforeAutospacing="1" w:after="100" w:afterAutospacing="1" w:line="240" w:lineRule="auto"/>
          </w:pPr>
        </w:pPrChange>
      </w:pPr>
    </w:p>
    <w:p w14:paraId="72C47A6A" w14:textId="3F7A21D1" w:rsidR="00FA556A" w:rsidRDefault="00FA556A" w:rsidP="00FA556A">
      <w:pPr>
        <w:pStyle w:val="ListParagraph"/>
        <w:numPr>
          <w:ilvl w:val="0"/>
          <w:numId w:val="49"/>
        </w:numPr>
        <w:spacing w:before="100" w:beforeAutospacing="1" w:after="100" w:afterAutospacing="1" w:line="240" w:lineRule="auto"/>
        <w:rPr>
          <w:ins w:id="408" w:author="Xufeng Lin" w:date="2025-04-17T14:30:00Z" w16du:dateUtc="2025-04-17T04:30:00Z"/>
          <w:rFonts w:eastAsia="Times New Roman" w:cstheme="minorHAnsi"/>
          <w:kern w:val="0"/>
          <w:lang w:eastAsia="zh-CN"/>
          <w14:ligatures w14:val="none"/>
        </w:rPr>
      </w:pPr>
      <w:ins w:id="409" w:author="Xufeng Lin" w:date="2025-04-17T14:26:00Z" w16du:dateUtc="2025-04-17T04:26:00Z">
        <w:r w:rsidRPr="00FA556A">
          <w:rPr>
            <w:rFonts w:eastAsia="Times New Roman" w:cstheme="minorHAnsi"/>
            <w:b/>
            <w:bCs/>
            <w:kern w:val="0"/>
            <w:lang w:eastAsia="zh-CN"/>
            <w14:ligatures w14:val="none"/>
            <w:rPrChange w:id="410" w:author="Xufeng Lin" w:date="2025-04-17T14:27:00Z" w16du:dateUtc="2025-04-17T04:27:00Z">
              <w:rPr>
                <w:b/>
                <w:bCs/>
                <w:lang w:eastAsia="zh-CN"/>
              </w:rPr>
            </w:rPrChange>
          </w:rPr>
          <w:t>White Background</w:t>
        </w:r>
        <w:r w:rsidRPr="00FA556A">
          <w:rPr>
            <w:rFonts w:eastAsia="Times New Roman" w:cstheme="minorHAnsi"/>
            <w:kern w:val="0"/>
            <w:lang w:eastAsia="zh-CN"/>
            <w14:ligatures w14:val="none"/>
            <w:rPrChange w:id="411" w:author="Xufeng Lin" w:date="2025-04-17T14:27:00Z" w16du:dateUtc="2025-04-17T04:27:00Z">
              <w:rPr>
                <w:lang w:eastAsia="zh-CN"/>
              </w:rPr>
            </w:rPrChange>
          </w:rPr>
          <w:t>: Determines whether the non-ROI areas are filled with white. Enabled by default. Disable this option if you're detecting bright fibres on a dark background.</w:t>
        </w:r>
      </w:ins>
    </w:p>
    <w:p w14:paraId="68E596E3" w14:textId="77777777" w:rsidR="00C02B54" w:rsidRPr="00C02B54" w:rsidRDefault="00C02B54">
      <w:pPr>
        <w:pStyle w:val="ListParagraph"/>
        <w:rPr>
          <w:ins w:id="412" w:author="Xufeng Lin" w:date="2025-04-17T14:30:00Z" w16du:dateUtc="2025-04-17T04:30:00Z"/>
          <w:rFonts w:eastAsia="Times New Roman" w:cstheme="minorHAnsi"/>
          <w:kern w:val="0"/>
          <w:lang w:eastAsia="zh-CN"/>
          <w14:ligatures w14:val="none"/>
          <w:rPrChange w:id="413" w:author="Xufeng Lin" w:date="2025-04-17T14:30:00Z" w16du:dateUtc="2025-04-17T04:30:00Z">
            <w:rPr>
              <w:ins w:id="414" w:author="Xufeng Lin" w:date="2025-04-17T14:30:00Z" w16du:dateUtc="2025-04-17T04:30:00Z"/>
              <w:lang w:eastAsia="zh-CN"/>
            </w:rPr>
          </w:rPrChange>
        </w:rPr>
        <w:pPrChange w:id="415" w:author="Xufeng Lin" w:date="2025-04-17T14:30:00Z" w16du:dateUtc="2025-04-17T04:30:00Z">
          <w:pPr>
            <w:pStyle w:val="ListParagraph"/>
            <w:numPr>
              <w:numId w:val="49"/>
            </w:numPr>
            <w:spacing w:before="100" w:beforeAutospacing="1" w:after="100" w:afterAutospacing="1" w:line="240" w:lineRule="auto"/>
            <w:ind w:left="360" w:hanging="360"/>
          </w:pPr>
        </w:pPrChange>
      </w:pPr>
    </w:p>
    <w:p w14:paraId="307A8FA6" w14:textId="3A4AE6DB" w:rsidR="00C02B54" w:rsidRPr="00C02B54" w:rsidRDefault="00C02B54" w:rsidP="00C02B54">
      <w:pPr>
        <w:spacing w:before="100" w:beforeAutospacing="1" w:after="100" w:afterAutospacing="1" w:line="240" w:lineRule="auto"/>
        <w:rPr>
          <w:ins w:id="416" w:author="Xufeng Lin" w:date="2025-04-17T14:26:00Z" w16du:dateUtc="2025-04-17T04:26:00Z"/>
          <w:rFonts w:eastAsia="Times New Roman" w:cstheme="minorHAnsi"/>
          <w:kern w:val="0"/>
          <w:lang w:eastAsia="zh-CN"/>
          <w14:ligatures w14:val="none"/>
          <w:rPrChange w:id="417" w:author="Xufeng Lin" w:date="2025-04-17T14:30:00Z" w16du:dateUtc="2025-04-17T04:30:00Z">
            <w:rPr>
              <w:ins w:id="418" w:author="Xufeng Lin" w:date="2025-04-17T14:26:00Z" w16du:dateUtc="2025-04-17T04:26:00Z"/>
              <w:lang w:eastAsia="zh-CN"/>
            </w:rPr>
          </w:rPrChange>
        </w:rPr>
      </w:pPr>
      <w:ins w:id="419" w:author="Xufeng Lin" w:date="2025-04-17T14:30:00Z" w16du:dateUtc="2025-04-17T04:30:00Z">
        <w:r w:rsidRPr="006B595B">
          <w:rPr>
            <w:rFonts w:eastAsia="Times New Roman" w:cstheme="minorHAnsi"/>
            <w:color w:val="FF0000"/>
            <w:kern w:val="0"/>
            <w:lang w:eastAsia="zh-CN"/>
            <w14:ligatures w14:val="none"/>
            <w:rPrChange w:id="420" w:author="Xufeng Lin" w:date="2025-04-22T12:39:00Z" w16du:dateUtc="2025-04-22T02:39:00Z">
              <w:rPr>
                <w:rFonts w:eastAsia="Times New Roman" w:cstheme="minorHAnsi"/>
                <w:kern w:val="0"/>
                <w:lang w:eastAsia="zh-CN"/>
                <w14:ligatures w14:val="none"/>
              </w:rPr>
            </w:rPrChange>
          </w:rPr>
          <w:t xml:space="preserve">Note: </w:t>
        </w:r>
        <w:r>
          <w:rPr>
            <w:rFonts w:eastAsia="Times New Roman" w:cstheme="minorHAnsi" w:hint="eastAsia"/>
            <w:kern w:val="0"/>
            <w:lang w:eastAsia="zh-CN"/>
            <w14:ligatures w14:val="none"/>
          </w:rPr>
          <w:t xml:space="preserve">if you </w:t>
        </w:r>
      </w:ins>
      <w:ins w:id="421" w:author="Xufeng Lin" w:date="2025-04-17T14:31:00Z" w16du:dateUtc="2025-04-17T04:31:00Z">
        <w:r>
          <w:rPr>
            <w:rFonts w:eastAsia="Times New Roman" w:cstheme="minorHAnsi" w:hint="eastAsia"/>
            <w:kern w:val="0"/>
            <w:lang w:eastAsia="zh-CN"/>
            <w14:ligatures w14:val="none"/>
          </w:rPr>
          <w:t xml:space="preserve">want </w:t>
        </w:r>
      </w:ins>
      <w:ins w:id="422" w:author="Xufeng Lin" w:date="2025-04-17T14:42:00Z" w16du:dateUtc="2025-04-17T04:42:00Z">
        <w:r w:rsidR="00D6314E">
          <w:rPr>
            <w:rFonts w:eastAsia="Times New Roman" w:cstheme="minorHAnsi" w:hint="eastAsia"/>
            <w:kern w:val="0"/>
            <w:lang w:eastAsia="zh-CN"/>
            <w14:ligatures w14:val="none"/>
          </w:rPr>
          <w:t xml:space="preserve">to </w:t>
        </w:r>
      </w:ins>
      <w:ins w:id="423" w:author="Xufeng Lin" w:date="2025-04-17T14:31:00Z" w16du:dateUtc="2025-04-17T04:31:00Z">
        <w:r>
          <w:rPr>
            <w:rFonts w:eastAsia="Times New Roman" w:cstheme="minorHAnsi" w:hint="eastAsia"/>
            <w:kern w:val="0"/>
            <w:lang w:eastAsia="zh-CN"/>
            <w14:ligatures w14:val="none"/>
          </w:rPr>
          <w:t xml:space="preserve">select a different colour of interest on the image, </w:t>
        </w:r>
      </w:ins>
      <w:ins w:id="424" w:author="Xufeng Lin" w:date="2025-04-17T14:30:00Z" w16du:dateUtc="2025-04-17T04:30:00Z">
        <w:r>
          <w:rPr>
            <w:rFonts w:eastAsia="Times New Roman" w:cstheme="minorHAnsi" w:hint="eastAsia"/>
            <w:kern w:val="0"/>
            <w:lang w:eastAsia="zh-CN"/>
            <w14:ligatures w14:val="none"/>
          </w:rPr>
          <w:t xml:space="preserve">you can use the button </w:t>
        </w:r>
        <w:r>
          <w:rPr>
            <w:rFonts w:eastAsia="Times New Roman" w:cstheme="minorHAnsi"/>
            <w:kern w:val="0"/>
            <w:lang w:eastAsia="zh-CN"/>
            <w14:ligatures w14:val="none"/>
          </w:rPr>
          <w:t>“</w:t>
        </w:r>
      </w:ins>
      <w:ins w:id="425" w:author="Xufeng Lin" w:date="2025-04-17T14:32:00Z" w16du:dateUtc="2025-04-17T04:32:00Z">
        <w:r w:rsidRPr="00C02B54">
          <w:rPr>
            <w:rFonts w:eastAsia="Times New Roman" w:cstheme="minorHAnsi"/>
            <w:b/>
            <w:bCs/>
            <w:kern w:val="0"/>
            <w:lang w:eastAsia="zh-CN"/>
            <w14:ligatures w14:val="none"/>
            <w:rPrChange w:id="426" w:author="Xufeng Lin" w:date="2025-04-17T14:33:00Z" w16du:dateUtc="2025-04-17T04:33:00Z">
              <w:rPr>
                <w:rFonts w:eastAsia="Times New Roman" w:cstheme="minorHAnsi"/>
                <w:kern w:val="0"/>
                <w:lang w:eastAsia="zh-CN"/>
                <w14:ligatures w14:val="none"/>
              </w:rPr>
            </w:rPrChange>
          </w:rPr>
          <w:t>R</w:t>
        </w:r>
      </w:ins>
      <w:ins w:id="427" w:author="Xufeng Lin" w:date="2025-04-17T14:30:00Z" w16du:dateUtc="2025-04-17T04:30:00Z">
        <w:r w:rsidRPr="00C02B54">
          <w:rPr>
            <w:rFonts w:eastAsia="Times New Roman" w:cstheme="minorHAnsi"/>
            <w:b/>
            <w:bCs/>
            <w:kern w:val="0"/>
            <w:lang w:eastAsia="zh-CN"/>
            <w14:ligatures w14:val="none"/>
            <w:rPrChange w:id="428" w:author="Xufeng Lin" w:date="2025-04-17T14:33:00Z" w16du:dateUtc="2025-04-17T04:33:00Z">
              <w:rPr>
                <w:rFonts w:eastAsia="Times New Roman" w:cstheme="minorHAnsi"/>
                <w:kern w:val="0"/>
                <w:lang w:eastAsia="zh-CN"/>
                <w14:ligatures w14:val="none"/>
              </w:rPr>
            </w:rPrChange>
          </w:rPr>
          <w:t xml:space="preserve">eload </w:t>
        </w:r>
      </w:ins>
      <w:ins w:id="429" w:author="Xufeng Lin" w:date="2025-04-17T14:33:00Z" w16du:dateUtc="2025-04-17T04:33:00Z">
        <w:r w:rsidRPr="00C02B54">
          <w:rPr>
            <w:rFonts w:eastAsia="Times New Roman" w:cstheme="minorHAnsi"/>
            <w:b/>
            <w:bCs/>
            <w:kern w:val="0"/>
            <w:lang w:eastAsia="zh-CN"/>
            <w14:ligatures w14:val="none"/>
            <w:rPrChange w:id="430" w:author="Xufeng Lin" w:date="2025-04-17T14:33:00Z" w16du:dateUtc="2025-04-17T04:33:00Z">
              <w:rPr>
                <w:rFonts w:eastAsia="Times New Roman" w:cstheme="minorHAnsi"/>
                <w:kern w:val="0"/>
                <w:lang w:eastAsia="zh-CN"/>
                <w14:ligatures w14:val="none"/>
              </w:rPr>
            </w:rPrChange>
          </w:rPr>
          <w:t>I</w:t>
        </w:r>
      </w:ins>
      <w:ins w:id="431" w:author="Xufeng Lin" w:date="2025-04-17T14:30:00Z" w16du:dateUtc="2025-04-17T04:30:00Z">
        <w:r w:rsidRPr="00C02B54">
          <w:rPr>
            <w:rFonts w:eastAsia="Times New Roman" w:cstheme="minorHAnsi"/>
            <w:b/>
            <w:bCs/>
            <w:kern w:val="0"/>
            <w:lang w:eastAsia="zh-CN"/>
            <w14:ligatures w14:val="none"/>
            <w:rPrChange w:id="432" w:author="Xufeng Lin" w:date="2025-04-17T14:33:00Z" w16du:dateUtc="2025-04-17T04:33:00Z">
              <w:rPr>
                <w:rFonts w:eastAsia="Times New Roman" w:cstheme="minorHAnsi"/>
                <w:kern w:val="0"/>
                <w:lang w:eastAsia="zh-CN"/>
                <w14:ligatures w14:val="none"/>
              </w:rPr>
            </w:rPrChange>
          </w:rPr>
          <w:t>mage</w:t>
        </w:r>
        <w:r>
          <w:rPr>
            <w:rFonts w:eastAsia="Times New Roman" w:cstheme="minorHAnsi"/>
            <w:kern w:val="0"/>
            <w:lang w:eastAsia="zh-CN"/>
            <w14:ligatures w14:val="none"/>
          </w:rPr>
          <w:t>”</w:t>
        </w:r>
      </w:ins>
      <w:ins w:id="433" w:author="Xufeng Lin" w:date="2025-04-17T14:31:00Z" w16du:dateUtc="2025-04-17T04:31:00Z">
        <w:r>
          <w:rPr>
            <w:rFonts w:eastAsia="Times New Roman" w:cstheme="minorHAnsi" w:hint="eastAsia"/>
            <w:kern w:val="0"/>
            <w:lang w:eastAsia="zh-CN"/>
            <w14:ligatures w14:val="none"/>
          </w:rPr>
          <w:t xml:space="preserve"> to reload image so that the original image will be shown again on the image viewer.</w:t>
        </w:r>
      </w:ins>
    </w:p>
    <w:p w14:paraId="35D93801" w14:textId="4885C938" w:rsidR="000C023D" w:rsidRPr="00071665" w:rsidDel="00FA556A" w:rsidRDefault="000C023D" w:rsidP="000C023D">
      <w:pPr>
        <w:pStyle w:val="ListParagraph"/>
        <w:numPr>
          <w:ilvl w:val="0"/>
          <w:numId w:val="40"/>
        </w:numPr>
        <w:rPr>
          <w:del w:id="434" w:author="Xufeng Lin" w:date="2025-04-17T14:26:00Z" w16du:dateUtc="2025-04-17T04:26:00Z"/>
          <w:b/>
          <w:bCs/>
        </w:rPr>
      </w:pPr>
      <w:del w:id="435" w:author="Xufeng Lin" w:date="2025-04-17T14:26:00Z" w16du:dateUtc="2025-04-17T04:26:00Z">
        <w:r w:rsidRPr="00071665" w:rsidDel="00FA556A">
          <w:rPr>
            <w:b/>
            <w:bCs/>
          </w:rPr>
          <w:delText>Colour of Interest</w:delText>
        </w:r>
        <w:r w:rsidDel="00FA556A">
          <w:rPr>
            <w:b/>
            <w:bCs/>
          </w:rPr>
          <w:delText xml:space="preserve">: </w:delText>
        </w:r>
        <w:r w:rsidDel="00FA556A">
          <w:delText xml:space="preserve">the primary colour that the segmentation will use </w:delText>
        </w:r>
        <w:r w:rsidR="00143E86" w:rsidDel="00FA556A">
          <w:rPr>
            <w:rFonts w:hint="eastAsia"/>
            <w:lang w:eastAsia="zh-CN"/>
          </w:rPr>
          <w:delText>to</w:delText>
        </w:r>
        <w:r w:rsidDel="00FA556A">
          <w:delText xml:space="preserve"> select areas of interest. </w:delText>
        </w:r>
      </w:del>
    </w:p>
    <w:p w14:paraId="69463D87" w14:textId="1B092F6F" w:rsidR="000C023D" w:rsidRPr="00E26190" w:rsidDel="00E26190" w:rsidRDefault="000C023D" w:rsidP="00771A49">
      <w:pPr>
        <w:pStyle w:val="ListParagraph"/>
        <w:numPr>
          <w:ilvl w:val="0"/>
          <w:numId w:val="40"/>
        </w:numPr>
        <w:rPr>
          <w:del w:id="436" w:author="Xufeng Lin" w:date="2025-04-17T14:18:00Z" w16du:dateUtc="2025-04-17T04:18:00Z"/>
          <w:b/>
          <w:bCs/>
          <w:rPrChange w:id="437" w:author="Xufeng Lin" w:date="2025-04-17T14:18:00Z" w16du:dateUtc="2025-04-17T04:18:00Z">
            <w:rPr>
              <w:del w:id="438" w:author="Xufeng Lin" w:date="2025-04-17T14:18:00Z" w16du:dateUtc="2025-04-17T04:18:00Z"/>
              <w:lang w:eastAsia="zh-CN"/>
            </w:rPr>
          </w:rPrChange>
        </w:rPr>
      </w:pPr>
      <w:del w:id="439" w:author="Xufeng Lin" w:date="2025-04-17T14:26:00Z" w16du:dateUtc="2025-04-17T04:26:00Z">
        <w:r w:rsidRPr="00E26190" w:rsidDel="00FA556A">
          <w:rPr>
            <w:b/>
            <w:bCs/>
          </w:rPr>
          <w:delText xml:space="preserve">Normalised Hue: </w:delText>
        </w:r>
      </w:del>
      <w:del w:id="440" w:author="Xufeng Lin" w:date="2025-04-17T14:18:00Z" w16du:dateUtc="2025-04-17T04:18:00Z">
        <w:r w:rsidDel="00E26190">
          <w:delText xml:space="preserve">the </w:delText>
        </w:r>
      </w:del>
      <w:del w:id="441" w:author="Xufeng Lin" w:date="2025-04-17T14:16:00Z" w16du:dateUtc="2025-04-17T04:16:00Z">
        <w:r w:rsidDel="00E26190">
          <w:delText>HSB/HSV</w:delText>
        </w:r>
      </w:del>
      <w:del w:id="442" w:author="Xufeng Lin" w:date="2025-04-17T14:18:00Z" w16du:dateUtc="2025-04-17T04:18:00Z">
        <w:r w:rsidDel="00E26190">
          <w:delText xml:space="preserve"> value for the selected segmentation colour.</w:delText>
        </w:r>
      </w:del>
    </w:p>
    <w:p w14:paraId="46B3429A" w14:textId="61040253" w:rsidR="000C023D" w:rsidDel="00FA556A" w:rsidRDefault="000C023D" w:rsidP="00771A49">
      <w:pPr>
        <w:pStyle w:val="ListParagraph"/>
        <w:numPr>
          <w:ilvl w:val="0"/>
          <w:numId w:val="40"/>
        </w:numPr>
        <w:rPr>
          <w:del w:id="443" w:author="Xufeng Lin" w:date="2025-04-17T14:26:00Z" w16du:dateUtc="2025-04-17T04:26:00Z"/>
        </w:rPr>
      </w:pPr>
      <w:del w:id="444" w:author="Xufeng Lin" w:date="2025-04-17T14:26:00Z" w16du:dateUtc="2025-04-17T04:26:00Z">
        <w:r w:rsidRPr="00E26190" w:rsidDel="00FA556A">
          <w:rPr>
            <w:b/>
            <w:bCs/>
          </w:rPr>
          <w:delText xml:space="preserve">Colour Threshold: </w:delText>
        </w:r>
        <w:r w:rsidRPr="00071564" w:rsidDel="00FA556A">
          <w:delText xml:space="preserve">used to determine </w:delText>
        </w:r>
        <w:r w:rsidDel="00FA556A">
          <w:delText xml:space="preserve">the </w:delText>
        </w:r>
        <w:r w:rsidRPr="00071564" w:rsidDel="00FA556A">
          <w:delText>R</w:delText>
        </w:r>
        <w:r w:rsidDel="00FA556A">
          <w:delText>O</w:delText>
        </w:r>
        <w:r w:rsidRPr="00071564" w:rsidDel="00FA556A">
          <w:delText>I. Only segments with a mean colo</w:delText>
        </w:r>
        <w:r w:rsidDel="00FA556A">
          <w:delText>u</w:delText>
        </w:r>
        <w:r w:rsidRPr="00071564" w:rsidDel="00FA556A">
          <w:delText xml:space="preserve">r greater than this threshold will be extracted as </w:delText>
        </w:r>
        <w:r w:rsidDel="00FA556A">
          <w:delText xml:space="preserve">the </w:delText>
        </w:r>
        <w:r w:rsidRPr="00071564" w:rsidDel="00FA556A">
          <w:delText>R</w:delText>
        </w:r>
        <w:r w:rsidDel="00FA556A">
          <w:delText>O</w:delText>
        </w:r>
        <w:r w:rsidRPr="00071564" w:rsidDel="00FA556A">
          <w:delText xml:space="preserve">I. </w:delText>
        </w:r>
      </w:del>
    </w:p>
    <w:p w14:paraId="660EF0A0" w14:textId="5BAE5559" w:rsidR="000C023D" w:rsidDel="00FA556A" w:rsidRDefault="000C023D" w:rsidP="000C023D">
      <w:pPr>
        <w:pStyle w:val="ListParagraph"/>
        <w:numPr>
          <w:ilvl w:val="0"/>
          <w:numId w:val="40"/>
        </w:numPr>
        <w:rPr>
          <w:del w:id="445" w:author="Xufeng Lin" w:date="2025-04-17T14:26:00Z" w16du:dateUtc="2025-04-17T04:26:00Z"/>
        </w:rPr>
      </w:pPr>
      <w:del w:id="446" w:author="Xufeng Lin" w:date="2025-04-17T14:26:00Z" w16du:dateUtc="2025-04-17T04:26:00Z">
        <w:r w:rsidRPr="00071665" w:rsidDel="00FA556A">
          <w:rPr>
            <w:b/>
            <w:bCs/>
          </w:rPr>
          <w:delText>Number of Labels</w:delText>
        </w:r>
        <w:r w:rsidDel="00FA556A">
          <w:delText>:</w:delText>
        </w:r>
        <w:r w:rsidRPr="00071564" w:rsidDel="00FA556A">
          <w:delText xml:space="preserve"> controls the level of granularity of segmentation. </w:delText>
        </w:r>
      </w:del>
    </w:p>
    <w:p w14:paraId="75A6CF9D" w14:textId="6226F2E1" w:rsidR="00E26190" w:rsidDel="00FA556A" w:rsidRDefault="000C023D" w:rsidP="000C023D">
      <w:pPr>
        <w:pStyle w:val="ListParagraph"/>
        <w:numPr>
          <w:ilvl w:val="0"/>
          <w:numId w:val="40"/>
        </w:numPr>
        <w:rPr>
          <w:del w:id="447" w:author="Xufeng Lin" w:date="2025-04-17T14:26:00Z" w16du:dateUtc="2025-04-17T04:26:00Z"/>
        </w:rPr>
      </w:pPr>
      <w:del w:id="448" w:author="Xufeng Lin" w:date="2025-04-17T14:26:00Z" w16du:dateUtc="2025-04-17T04:26:00Z">
        <w:r w:rsidRPr="00071665" w:rsidDel="00FA556A">
          <w:rPr>
            <w:b/>
            <w:bCs/>
          </w:rPr>
          <w:delText xml:space="preserve">Max Number of Iterations: </w:delText>
        </w:r>
        <w:r w:rsidDel="00FA556A">
          <w:delText>t</w:delText>
        </w:r>
        <w:r w:rsidRPr="00071564" w:rsidDel="00FA556A">
          <w:delText>he maxi</w:delText>
        </w:r>
        <w:r w:rsidDel="00FA556A">
          <w:delText>mum</w:delText>
        </w:r>
        <w:r w:rsidRPr="00071564" w:rsidDel="00FA556A">
          <w:delText xml:space="preserve"> number of iterations for </w:delText>
        </w:r>
      </w:del>
      <w:del w:id="449" w:author="Xufeng Lin" w:date="2025-04-17T14:21:00Z" w16du:dateUtc="2025-04-17T04:21:00Z">
        <w:r w:rsidRPr="00071564" w:rsidDel="00E26190">
          <w:delText xml:space="preserve">semantic </w:delText>
        </w:r>
      </w:del>
      <w:del w:id="450" w:author="Xufeng Lin" w:date="2025-04-17T14:26:00Z" w16du:dateUtc="2025-04-17T04:26:00Z">
        <w:r w:rsidRPr="00071564" w:rsidDel="00FA556A">
          <w:delText xml:space="preserve">segmentation. </w:delText>
        </w:r>
      </w:del>
    </w:p>
    <w:p w14:paraId="2913BDCA" w14:textId="77777777" w:rsidR="000C023D" w:rsidRPr="00741D96" w:rsidRDefault="000C023D" w:rsidP="000C023D">
      <w:pPr>
        <w:pStyle w:val="ListParagraph"/>
        <w:ind w:left="360"/>
      </w:pPr>
    </w:p>
    <w:p w14:paraId="66ACE6FA" w14:textId="4B24A416" w:rsidR="007820C6" w:rsidDel="00B35FEA" w:rsidRDefault="00EA0C35" w:rsidP="000C023D">
      <w:pPr>
        <w:rPr>
          <w:del w:id="451" w:author="Xufeng Lin" w:date="2025-04-17T14:41:00Z" w16du:dateUtc="2025-04-17T04:41:00Z"/>
          <w:lang w:eastAsia="zh-CN"/>
        </w:rPr>
      </w:pPr>
      <w:r>
        <w:rPr>
          <w:noProof/>
          <w:lang w:eastAsia="zh-CN"/>
        </w:rPr>
        <w:lastRenderedPageBreak/>
        <w:drawing>
          <wp:anchor distT="0" distB="0" distL="114300" distR="114300" simplePos="0" relativeHeight="251671552" behindDoc="0" locked="0" layoutInCell="1" allowOverlap="1" wp14:anchorId="00298B1D" wp14:editId="60FF4892">
            <wp:simplePos x="0" y="0"/>
            <wp:positionH relativeFrom="column">
              <wp:posOffset>2487930</wp:posOffset>
            </wp:positionH>
            <wp:positionV relativeFrom="paragraph">
              <wp:posOffset>2217524</wp:posOffset>
            </wp:positionV>
            <wp:extent cx="3138805" cy="2279341"/>
            <wp:effectExtent l="0" t="0" r="0" b="0"/>
            <wp:wrapNone/>
            <wp:docPr id="181645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5995" name="Picture 181645995"/>
                    <pic:cNvPicPr/>
                  </pic:nvPicPr>
                  <pic:blipFill rotWithShape="1">
                    <a:blip r:embed="rId10" cstate="print">
                      <a:extLst>
                        <a:ext uri="{28A0092B-C50C-407E-A947-70E740481C1C}">
                          <a14:useLocalDpi xmlns:a14="http://schemas.microsoft.com/office/drawing/2010/main" val="0"/>
                        </a:ext>
                      </a:extLst>
                    </a:blip>
                    <a:srcRect l="21969" t="1559"/>
                    <a:stretch/>
                  </pic:blipFill>
                  <pic:spPr bwMode="auto">
                    <a:xfrm>
                      <a:off x="0" y="0"/>
                      <a:ext cx="3138805" cy="2279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70528" behindDoc="0" locked="0" layoutInCell="1" allowOverlap="1" wp14:anchorId="02BDCB8E" wp14:editId="3FDB7409">
            <wp:simplePos x="0" y="0"/>
            <wp:positionH relativeFrom="column">
              <wp:posOffset>2488368</wp:posOffset>
            </wp:positionH>
            <wp:positionV relativeFrom="paragraph">
              <wp:posOffset>1</wp:posOffset>
            </wp:positionV>
            <wp:extent cx="3139286" cy="2218544"/>
            <wp:effectExtent l="0" t="0" r="0" b="4445"/>
            <wp:wrapNone/>
            <wp:docPr id="5884160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6017" name="Picture 588416017"/>
                    <pic:cNvPicPr/>
                  </pic:nvPicPr>
                  <pic:blipFill rotWithShape="1">
                    <a:blip r:embed="rId11" cstate="print">
                      <a:extLst>
                        <a:ext uri="{28A0092B-C50C-407E-A947-70E740481C1C}">
                          <a14:useLocalDpi xmlns:a14="http://schemas.microsoft.com/office/drawing/2010/main" val="0"/>
                        </a:ext>
                      </a:extLst>
                    </a:blip>
                    <a:srcRect l="22623"/>
                    <a:stretch/>
                  </pic:blipFill>
                  <pic:spPr bwMode="auto">
                    <a:xfrm>
                      <a:off x="0" y="0"/>
                      <a:ext cx="3148338" cy="2224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E86">
        <w:rPr>
          <w:noProof/>
          <w:lang w:eastAsia="zh-CN"/>
        </w:rPr>
        <mc:AlternateContent>
          <mc:Choice Requires="wpg">
            <w:drawing>
              <wp:anchor distT="0" distB="0" distL="114300" distR="114300" simplePos="0" relativeHeight="251669504" behindDoc="0" locked="0" layoutInCell="1" allowOverlap="1" wp14:anchorId="0ACBD716" wp14:editId="6A86C883">
                <wp:simplePos x="0" y="0"/>
                <wp:positionH relativeFrom="column">
                  <wp:posOffset>560705</wp:posOffset>
                </wp:positionH>
                <wp:positionV relativeFrom="paragraph">
                  <wp:posOffset>1280670</wp:posOffset>
                </wp:positionV>
                <wp:extent cx="636905" cy="254635"/>
                <wp:effectExtent l="0" t="0" r="10795" b="0"/>
                <wp:wrapNone/>
                <wp:docPr id="113204673" name="Group 3"/>
                <wp:cNvGraphicFramePr/>
                <a:graphic xmlns:a="http://schemas.openxmlformats.org/drawingml/2006/main">
                  <a:graphicData uri="http://schemas.microsoft.com/office/word/2010/wordprocessingGroup">
                    <wpg:wgp>
                      <wpg:cNvGrpSpPr/>
                      <wpg:grpSpPr>
                        <a:xfrm>
                          <a:off x="0" y="0"/>
                          <a:ext cx="636905" cy="254635"/>
                          <a:chOff x="0" y="0"/>
                          <a:chExt cx="637082" cy="254635"/>
                        </a:xfrm>
                      </wpg:grpSpPr>
                      <wps:wsp>
                        <wps:cNvPr id="447067038" name="Oval 1"/>
                        <wps:cNvSpPr/>
                        <wps:spPr>
                          <a:xfrm>
                            <a:off x="209862" y="74950"/>
                            <a:ext cx="427220" cy="13491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144196" name="Text Box 2"/>
                        <wps:cNvSpPr txBox="1"/>
                        <wps:spPr>
                          <a:xfrm>
                            <a:off x="0" y="0"/>
                            <a:ext cx="254071" cy="254635"/>
                          </a:xfrm>
                          <a:prstGeom prst="rect">
                            <a:avLst/>
                          </a:prstGeom>
                          <a:noFill/>
                          <a:ln w="6350">
                            <a:noFill/>
                          </a:ln>
                        </wps:spPr>
                        <wps:txbx>
                          <w:txbxContent>
                            <w:p w14:paraId="49F8F6BC" w14:textId="710B79EB" w:rsidR="00143E86" w:rsidRPr="00143E86" w:rsidRDefault="00143E86" w:rsidP="00143E86">
                              <w:pPr>
                                <w:rPr>
                                  <w:color w:val="FF0000"/>
                                  <w:sz w:val="20"/>
                                  <w:szCs w:val="20"/>
                                  <w:lang w:eastAsia="zh-CN"/>
                                </w:rPr>
                              </w:pPr>
                              <w:r>
                                <w:rPr>
                                  <w:rFonts w:hint="eastAsia"/>
                                  <w:color w:val="FF0000"/>
                                  <w:sz w:val="20"/>
                                  <w:szCs w:val="20"/>
                                  <w:lang w:eastAsia="zh-CN"/>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CBD716" id="Group 3" o:spid="_x0000_s1026" style="position:absolute;margin-left:44.15pt;margin-top:100.85pt;width:50.15pt;height:20.05pt;z-index:251669504" coordsize="6370,25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">
                <v:oval id="Oval 1" o:spid="_x0000_s1027" style="position:absolute;left:2098;top:749;width:4272;height:1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" filled="f" strokecolor="red" strokeweight="1pt">
                  <v:stroke joinstyle="miter"/>
                </v:oval>
                <v:shapetype id="_x0000_t202" coordsize="21600,21600" o:spt="202" path="m,l,21600r21600,l21600,xe">
                  <v:stroke joinstyle="miter"/>
                  <v:path gradientshapeok="t" o:connecttype="rect"/>
                </v:shapetype>
                <v:shape id="_x0000_s1028" type="#_x0000_t202" style="position:absolute;width:2540;height:254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" filled="f" stroked="f" strokeweight=".5pt">
                  <v:textbox>
                    <w:txbxContent>
                      <w:p w14:paraId="49F8F6BC" w14:textId="710B79EB" w:rsidR="00143E86" w:rsidRPr="00143E86" w:rsidRDefault="00143E86" w:rsidP="00143E86">
                        <w:pPr>
                          <w:rPr>
                            <w:color w:val="FF0000"/>
                            <w:sz w:val="20"/>
                            <w:szCs w:val="20"/>
                            <w:lang w:eastAsia="zh-CN"/>
                          </w:rPr>
                        </w:pPr>
                        <w:r>
                          <w:rPr>
                            <w:rFonts w:hint="eastAsia"/>
                            <w:color w:val="FF0000"/>
                            <w:sz w:val="20"/>
                            <w:szCs w:val="20"/>
                            <w:lang w:eastAsia="zh-CN"/>
                          </w:rPr>
                          <w:t>5</w:t>
                        </w:r>
                      </w:p>
                    </w:txbxContent>
                  </v:textbox>
                </v:shape>
              </v:group>
            </w:pict>
          </mc:Fallback>
        </mc:AlternateContent>
      </w:r>
      <w:r w:rsidR="00143E86">
        <w:rPr>
          <w:noProof/>
        </w:rPr>
        <mc:AlternateContent>
          <mc:Choice Requires="wps">
            <w:drawing>
              <wp:anchor distT="0" distB="0" distL="114300" distR="114300" simplePos="0" relativeHeight="251667456" behindDoc="0" locked="0" layoutInCell="1" allowOverlap="1" wp14:anchorId="621832DE" wp14:editId="0FF6B4CA">
                <wp:simplePos x="0" y="0"/>
                <wp:positionH relativeFrom="column">
                  <wp:posOffset>862517</wp:posOffset>
                </wp:positionH>
                <wp:positionV relativeFrom="paragraph">
                  <wp:posOffset>547776</wp:posOffset>
                </wp:positionV>
                <wp:extent cx="217357" cy="254073"/>
                <wp:effectExtent l="0" t="0" r="0" b="0"/>
                <wp:wrapNone/>
                <wp:docPr id="1763138679" name="Text Box 2"/>
                <wp:cNvGraphicFramePr/>
                <a:graphic xmlns:a="http://schemas.openxmlformats.org/drawingml/2006/main">
                  <a:graphicData uri="http://schemas.microsoft.com/office/word/2010/wordprocessingShape">
                    <wps:wsp>
                      <wps:cNvSpPr txBox="1"/>
                      <wps:spPr>
                        <a:xfrm>
                          <a:off x="0" y="0"/>
                          <a:ext cx="217357" cy="254073"/>
                        </a:xfrm>
                        <a:prstGeom prst="rect">
                          <a:avLst/>
                        </a:prstGeom>
                        <a:noFill/>
                        <a:ln w="6350">
                          <a:noFill/>
                        </a:ln>
                      </wps:spPr>
                      <wps:txbx>
                        <w:txbxContent>
                          <w:p w14:paraId="7ECE18EF" w14:textId="7BE52A07" w:rsidR="00143E86" w:rsidRPr="00143E86" w:rsidRDefault="00143E86" w:rsidP="00143E86">
                            <w:pPr>
                              <w:rPr>
                                <w:color w:val="FF0000"/>
                                <w:sz w:val="20"/>
                                <w:szCs w:val="20"/>
                                <w:lang w:eastAsia="zh-CN"/>
                              </w:rPr>
                            </w:pPr>
                            <w:r>
                              <w:rPr>
                                <w:rFonts w:hint="eastAsia"/>
                                <w:color w:val="FF0000"/>
                                <w:sz w:val="20"/>
                                <w:szCs w:val="20"/>
                                <w:lang w:eastAsia="zh-C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832DE" id="Text Box 2" o:spid="_x0000_s1029" type="#_x0000_t202" style="position:absolute;margin-left:67.9pt;margin-top:43.15pt;width:17.1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" filled="f" stroked="f" strokeweight=".5pt">
                <v:textbox>
                  <w:txbxContent>
                    <w:p w14:paraId="7ECE18EF" w14:textId="7BE52A07" w:rsidR="00143E86" w:rsidRPr="00143E86" w:rsidRDefault="00143E86" w:rsidP="00143E86">
                      <w:pPr>
                        <w:rPr>
                          <w:color w:val="FF0000"/>
                          <w:sz w:val="20"/>
                          <w:szCs w:val="20"/>
                          <w:lang w:eastAsia="zh-CN"/>
                        </w:rPr>
                      </w:pPr>
                      <w:r>
                        <w:rPr>
                          <w:rFonts w:hint="eastAsia"/>
                          <w:color w:val="FF0000"/>
                          <w:sz w:val="20"/>
                          <w:szCs w:val="20"/>
                          <w:lang w:eastAsia="zh-CN"/>
                        </w:rPr>
                        <w:t>4</w:t>
                      </w:r>
                    </w:p>
                  </w:txbxContent>
                </v:textbox>
              </v:shape>
            </w:pict>
          </mc:Fallback>
        </mc:AlternateContent>
      </w:r>
      <w:r w:rsidR="00143E86">
        <w:rPr>
          <w:noProof/>
          <w:lang w:eastAsia="zh-CN"/>
        </w:rPr>
        <mc:AlternateContent>
          <mc:Choice Requires="wpg">
            <w:drawing>
              <wp:anchor distT="0" distB="0" distL="114300" distR="114300" simplePos="0" relativeHeight="251660288" behindDoc="0" locked="0" layoutInCell="1" allowOverlap="1" wp14:anchorId="31E04F87" wp14:editId="735251D4">
                <wp:simplePos x="0" y="0"/>
                <wp:positionH relativeFrom="column">
                  <wp:posOffset>-52070</wp:posOffset>
                </wp:positionH>
                <wp:positionV relativeFrom="paragraph">
                  <wp:posOffset>284355</wp:posOffset>
                </wp:positionV>
                <wp:extent cx="636905" cy="254635"/>
                <wp:effectExtent l="0" t="0" r="10795" b="0"/>
                <wp:wrapNone/>
                <wp:docPr id="1388580075" name="Group 3"/>
                <wp:cNvGraphicFramePr/>
                <a:graphic xmlns:a="http://schemas.openxmlformats.org/drawingml/2006/main">
                  <a:graphicData uri="http://schemas.microsoft.com/office/word/2010/wordprocessingGroup">
                    <wpg:wgp>
                      <wpg:cNvGrpSpPr/>
                      <wpg:grpSpPr>
                        <a:xfrm>
                          <a:off x="0" y="0"/>
                          <a:ext cx="636905" cy="254635"/>
                          <a:chOff x="0" y="0"/>
                          <a:chExt cx="637082" cy="254635"/>
                        </a:xfrm>
                      </wpg:grpSpPr>
                      <wps:wsp>
                        <wps:cNvPr id="628877643" name="Oval 1"/>
                        <wps:cNvSpPr/>
                        <wps:spPr>
                          <a:xfrm>
                            <a:off x="209862" y="74950"/>
                            <a:ext cx="427220" cy="13491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258955" name="Text Box 2"/>
                        <wps:cNvSpPr txBox="1"/>
                        <wps:spPr>
                          <a:xfrm>
                            <a:off x="0" y="0"/>
                            <a:ext cx="254000" cy="254635"/>
                          </a:xfrm>
                          <a:prstGeom prst="rect">
                            <a:avLst/>
                          </a:prstGeom>
                          <a:noFill/>
                          <a:ln w="6350">
                            <a:noFill/>
                          </a:ln>
                        </wps:spPr>
                        <wps:txbx>
                          <w:txbxContent>
                            <w:p w14:paraId="4DC20200" w14:textId="5078E6E9" w:rsidR="00143E86" w:rsidRPr="00143E86" w:rsidRDefault="00143E86">
                              <w:pPr>
                                <w:rPr>
                                  <w:color w:val="FF0000"/>
                                  <w:sz w:val="20"/>
                                  <w:szCs w:val="20"/>
                                  <w:lang w:eastAsia="zh-CN"/>
                                </w:rPr>
                              </w:pPr>
                              <w:r>
                                <w:rPr>
                                  <w:rFonts w:hint="eastAsia"/>
                                  <w:color w:val="FF0000"/>
                                  <w:sz w:val="20"/>
                                  <w:szCs w:val="20"/>
                                  <w:lang w:eastAsia="zh-CN"/>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E04F87" id="_x0000_s1030" style="position:absolute;margin-left:-4.1pt;margin-top:22.4pt;width:50.15pt;height:20.05pt;z-index:251660288" coordsize="6370,25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">
                <v:oval id="Oval 1" o:spid="_x0000_s1031" style="position:absolute;left:2098;top:749;width:4272;height:1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" filled="f" strokecolor="red" strokeweight="1pt">
                  <v:stroke joinstyle="miter"/>
                </v:oval>
                <v:shape id="_x0000_s1032" type="#_x0000_t202" style="position:absolute;width:2540;height:254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" filled="f" stroked="f" strokeweight=".5pt">
                  <v:textbox>
                    <w:txbxContent>
                      <w:p w14:paraId="4DC20200" w14:textId="5078E6E9" w:rsidR="00143E86" w:rsidRPr="00143E86" w:rsidRDefault="00143E86">
                        <w:pPr>
                          <w:rPr>
                            <w:color w:val="FF0000"/>
                            <w:sz w:val="20"/>
                            <w:szCs w:val="20"/>
                            <w:lang w:eastAsia="zh-CN"/>
                          </w:rPr>
                        </w:pPr>
                        <w:r>
                          <w:rPr>
                            <w:rFonts w:hint="eastAsia"/>
                            <w:color w:val="FF0000"/>
                            <w:sz w:val="20"/>
                            <w:szCs w:val="20"/>
                            <w:lang w:eastAsia="zh-CN"/>
                          </w:rPr>
                          <w:t>2</w:t>
                        </w:r>
                      </w:p>
                    </w:txbxContent>
                  </v:textbox>
                </v:shape>
              </v:group>
            </w:pict>
          </mc:Fallback>
        </mc:AlternateContent>
      </w:r>
      <w:r w:rsidR="00143E86">
        <w:rPr>
          <w:noProof/>
          <w:lang w:eastAsia="zh-CN"/>
        </w:rPr>
        <mc:AlternateContent>
          <mc:Choice Requires="wpg">
            <w:drawing>
              <wp:anchor distT="0" distB="0" distL="114300" distR="114300" simplePos="0" relativeHeight="251662336" behindDoc="0" locked="0" layoutInCell="1" allowOverlap="1" wp14:anchorId="371FAC3F" wp14:editId="381A2209">
                <wp:simplePos x="0" y="0"/>
                <wp:positionH relativeFrom="column">
                  <wp:posOffset>65405</wp:posOffset>
                </wp:positionH>
                <wp:positionV relativeFrom="paragraph">
                  <wp:posOffset>141730</wp:posOffset>
                </wp:positionV>
                <wp:extent cx="636905" cy="254635"/>
                <wp:effectExtent l="0" t="0" r="10795" b="0"/>
                <wp:wrapNone/>
                <wp:docPr id="174097327" name="Group 3"/>
                <wp:cNvGraphicFramePr/>
                <a:graphic xmlns:a="http://schemas.openxmlformats.org/drawingml/2006/main">
                  <a:graphicData uri="http://schemas.microsoft.com/office/word/2010/wordprocessingGroup">
                    <wpg:wgp>
                      <wpg:cNvGrpSpPr/>
                      <wpg:grpSpPr>
                        <a:xfrm>
                          <a:off x="0" y="0"/>
                          <a:ext cx="636905" cy="254635"/>
                          <a:chOff x="0" y="0"/>
                          <a:chExt cx="637082" cy="254635"/>
                        </a:xfrm>
                      </wpg:grpSpPr>
                      <wps:wsp>
                        <wps:cNvPr id="231189121" name="Oval 1"/>
                        <wps:cNvSpPr/>
                        <wps:spPr>
                          <a:xfrm>
                            <a:off x="209862" y="74950"/>
                            <a:ext cx="427220" cy="13491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209364" name="Text Box 2"/>
                        <wps:cNvSpPr txBox="1"/>
                        <wps:spPr>
                          <a:xfrm>
                            <a:off x="0" y="0"/>
                            <a:ext cx="254000" cy="254635"/>
                          </a:xfrm>
                          <a:prstGeom prst="rect">
                            <a:avLst/>
                          </a:prstGeom>
                          <a:noFill/>
                          <a:ln w="6350">
                            <a:noFill/>
                          </a:ln>
                        </wps:spPr>
                        <wps:txbx>
                          <w:txbxContent>
                            <w:p w14:paraId="6BFF17B8" w14:textId="77777777" w:rsidR="00143E86" w:rsidRPr="00143E86" w:rsidRDefault="00143E86" w:rsidP="00143E86">
                              <w:pPr>
                                <w:rPr>
                                  <w:color w:val="FF0000"/>
                                  <w:sz w:val="20"/>
                                  <w:szCs w:val="20"/>
                                  <w:lang w:eastAsia="zh-CN"/>
                                </w:rPr>
                              </w:pPr>
                              <w:r w:rsidRPr="00143E86">
                                <w:rPr>
                                  <w:rFonts w:hint="eastAsia"/>
                                  <w:color w:val="FF0000"/>
                                  <w:sz w:val="20"/>
                                  <w:szCs w:val="20"/>
                                  <w:lang w:eastAsia="zh-CN"/>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1FAC3F" id="_x0000_s1033" style="position:absolute;margin-left:5.15pt;margin-top:11.15pt;width:50.15pt;height:20.05pt;z-index:251662336" coordsize="6370,25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">
                <v:oval id="Oval 1" o:spid="_x0000_s1034" style="position:absolute;left:2098;top:749;width:4272;height:1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" filled="f" strokecolor="red" strokeweight="1pt">
                  <v:stroke joinstyle="miter"/>
                </v:oval>
                <v:shape id="_x0000_s1035" type="#_x0000_t202" style="position:absolute;width:2540;height:254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" filled="f" stroked="f" strokeweight=".5pt">
                  <v:textbox>
                    <w:txbxContent>
                      <w:p w14:paraId="6BFF17B8" w14:textId="77777777" w:rsidR="00143E86" w:rsidRPr="00143E86" w:rsidRDefault="00143E86" w:rsidP="00143E86">
                        <w:pPr>
                          <w:rPr>
                            <w:color w:val="FF0000"/>
                            <w:sz w:val="20"/>
                            <w:szCs w:val="20"/>
                            <w:lang w:eastAsia="zh-CN"/>
                          </w:rPr>
                        </w:pPr>
                        <w:r w:rsidRPr="00143E86">
                          <w:rPr>
                            <w:rFonts w:hint="eastAsia"/>
                            <w:color w:val="FF0000"/>
                            <w:sz w:val="20"/>
                            <w:szCs w:val="20"/>
                            <w:lang w:eastAsia="zh-CN"/>
                          </w:rPr>
                          <w:t>1</w:t>
                        </w:r>
                      </w:p>
                    </w:txbxContent>
                  </v:textbox>
                </v:shape>
              </v:group>
            </w:pict>
          </mc:Fallback>
        </mc:AlternateContent>
      </w:r>
      <w:r w:rsidR="00143E86">
        <w:rPr>
          <w:noProof/>
          <w:lang w:eastAsia="zh-CN"/>
        </w:rPr>
        <mc:AlternateContent>
          <mc:Choice Requires="wps">
            <w:drawing>
              <wp:anchor distT="0" distB="0" distL="114300" distR="114300" simplePos="0" relativeHeight="251665408" behindDoc="0" locked="0" layoutInCell="1" allowOverlap="1" wp14:anchorId="3BE34F16" wp14:editId="3DDADA55">
                <wp:simplePos x="0" y="0"/>
                <wp:positionH relativeFrom="column">
                  <wp:posOffset>67310</wp:posOffset>
                </wp:positionH>
                <wp:positionV relativeFrom="paragraph">
                  <wp:posOffset>770130</wp:posOffset>
                </wp:positionV>
                <wp:extent cx="1837952" cy="397239"/>
                <wp:effectExtent l="0" t="0" r="16510" b="9525"/>
                <wp:wrapNone/>
                <wp:docPr id="830501375" name="Rectangle 4"/>
                <wp:cNvGraphicFramePr/>
                <a:graphic xmlns:a="http://schemas.openxmlformats.org/drawingml/2006/main">
                  <a:graphicData uri="http://schemas.microsoft.com/office/word/2010/wordprocessingShape">
                    <wps:wsp>
                      <wps:cNvSpPr/>
                      <wps:spPr>
                        <a:xfrm>
                          <a:off x="0" y="0"/>
                          <a:ext cx="1837952" cy="3972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DC85B" id="Rectangle 4" o:spid="_x0000_s1026" style="position:absolute;margin-left:5.3pt;margin-top:60.65pt;width:144.7pt;height:3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" filled="f" strokecolor="red" strokeweight="1pt"/>
            </w:pict>
          </mc:Fallback>
        </mc:AlternateContent>
      </w:r>
      <w:r w:rsidR="00143E86">
        <w:rPr>
          <w:noProof/>
          <w:lang w:eastAsia="zh-CN"/>
        </w:rPr>
        <mc:AlternateContent>
          <mc:Choice Requires="wpg">
            <w:drawing>
              <wp:anchor distT="0" distB="0" distL="114300" distR="114300" simplePos="0" relativeHeight="251664384" behindDoc="0" locked="0" layoutInCell="1" allowOverlap="1" wp14:anchorId="49995399" wp14:editId="5D987C06">
                <wp:simplePos x="0" y="0"/>
                <wp:positionH relativeFrom="column">
                  <wp:posOffset>-186055</wp:posOffset>
                </wp:positionH>
                <wp:positionV relativeFrom="paragraph">
                  <wp:posOffset>545975</wp:posOffset>
                </wp:positionV>
                <wp:extent cx="412171" cy="254635"/>
                <wp:effectExtent l="0" t="0" r="6985" b="0"/>
                <wp:wrapNone/>
                <wp:docPr id="1783748445" name="Group 3"/>
                <wp:cNvGraphicFramePr/>
                <a:graphic xmlns:a="http://schemas.openxmlformats.org/drawingml/2006/main">
                  <a:graphicData uri="http://schemas.microsoft.com/office/word/2010/wordprocessingGroup">
                    <wpg:wgp>
                      <wpg:cNvGrpSpPr/>
                      <wpg:grpSpPr>
                        <a:xfrm>
                          <a:off x="0" y="0"/>
                          <a:ext cx="412171" cy="254635"/>
                          <a:chOff x="0" y="0"/>
                          <a:chExt cx="412171" cy="254635"/>
                        </a:xfrm>
                      </wpg:grpSpPr>
                      <wps:wsp>
                        <wps:cNvPr id="707517292" name="Oval 1"/>
                        <wps:cNvSpPr/>
                        <wps:spPr>
                          <a:xfrm>
                            <a:off x="253189" y="59960"/>
                            <a:ext cx="158982" cy="13491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30381" name="Text Box 2"/>
                        <wps:cNvSpPr txBox="1"/>
                        <wps:spPr>
                          <a:xfrm>
                            <a:off x="0" y="0"/>
                            <a:ext cx="254000" cy="254635"/>
                          </a:xfrm>
                          <a:prstGeom prst="rect">
                            <a:avLst/>
                          </a:prstGeom>
                          <a:noFill/>
                          <a:ln w="6350">
                            <a:noFill/>
                          </a:ln>
                        </wps:spPr>
                        <wps:txbx>
                          <w:txbxContent>
                            <w:p w14:paraId="493F5CAC" w14:textId="640C6371" w:rsidR="00143E86" w:rsidRPr="00143E86" w:rsidRDefault="00143E86" w:rsidP="00143E86">
                              <w:pPr>
                                <w:rPr>
                                  <w:color w:val="FF0000"/>
                                  <w:sz w:val="20"/>
                                  <w:szCs w:val="20"/>
                                  <w:lang w:eastAsia="zh-CN"/>
                                </w:rPr>
                              </w:pPr>
                              <w:r>
                                <w:rPr>
                                  <w:rFonts w:hint="eastAsia"/>
                                  <w:color w:val="FF0000"/>
                                  <w:sz w:val="20"/>
                                  <w:szCs w:val="20"/>
                                  <w:lang w:eastAsia="zh-CN"/>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995399" id="_x0000_s1036" style="position:absolute;margin-left:-14.65pt;margin-top:43pt;width:32.45pt;height:20.05pt;z-index:251664384;mso-width-relative:margin" coordsize="412171,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">
                <v:oval id="Oval 1" o:spid="_x0000_s1037" style="position:absolute;left:253189;top:59960;width:158982;height:13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" filled="f" strokecolor="red" strokeweight="1pt">
                  <v:stroke joinstyle="miter"/>
                </v:oval>
                <v:shape id="_x0000_s1038" type="#_x0000_t202" style="position:absolute;width:254000;height:25463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" filled="f" stroked="f" strokeweight=".5pt">
                  <v:textbox>
                    <w:txbxContent>
                      <w:p w14:paraId="493F5CAC" w14:textId="640C6371" w:rsidR="00143E86" w:rsidRPr="00143E86" w:rsidRDefault="00143E86" w:rsidP="00143E86">
                        <w:pPr>
                          <w:rPr>
                            <w:color w:val="FF0000"/>
                            <w:sz w:val="20"/>
                            <w:szCs w:val="20"/>
                            <w:lang w:eastAsia="zh-CN"/>
                          </w:rPr>
                        </w:pPr>
                        <w:r>
                          <w:rPr>
                            <w:rFonts w:hint="eastAsia"/>
                            <w:color w:val="FF0000"/>
                            <w:sz w:val="20"/>
                            <w:szCs w:val="20"/>
                            <w:lang w:eastAsia="zh-CN"/>
                          </w:rPr>
                          <w:t>3</w:t>
                        </w:r>
                      </w:p>
                    </w:txbxContent>
                  </v:textbox>
                </v:shape>
              </v:group>
            </w:pict>
          </mc:Fallback>
        </mc:AlternateContent>
      </w:r>
      <w:r w:rsidR="00143E86" w:rsidRPr="00143E86">
        <w:rPr>
          <w:noProof/>
          <w:lang w:eastAsia="zh-CN"/>
        </w:rPr>
        <w:drawing>
          <wp:inline distT="0" distB="0" distL="0" distR="0" wp14:anchorId="482B75F9" wp14:editId="7CDC2BDC">
            <wp:extent cx="1978622" cy="4527030"/>
            <wp:effectExtent l="0" t="0" r="3175" b="0"/>
            <wp:docPr id="16900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0748" name=""/>
                    <pic:cNvPicPr/>
                  </pic:nvPicPr>
                  <pic:blipFill rotWithShape="1">
                    <a:blip r:embed="rId12"/>
                    <a:srcRect r="77377"/>
                    <a:stretch/>
                  </pic:blipFill>
                  <pic:spPr bwMode="auto">
                    <a:xfrm>
                      <a:off x="0" y="0"/>
                      <a:ext cx="1994890" cy="4564251"/>
                    </a:xfrm>
                    <a:prstGeom prst="rect">
                      <a:avLst/>
                    </a:prstGeom>
                    <a:ln>
                      <a:noFill/>
                    </a:ln>
                    <a:extLst>
                      <a:ext uri="{53640926-AAD7-44D8-BBD7-CCE9431645EC}">
                        <a14:shadowObscured xmlns:a14="http://schemas.microsoft.com/office/drawing/2010/main"/>
                      </a:ext>
                    </a:extLst>
                  </pic:spPr>
                </pic:pic>
              </a:graphicData>
            </a:graphic>
          </wp:inline>
        </w:drawing>
      </w:r>
    </w:p>
    <w:p w14:paraId="7564C273" w14:textId="7EF0909F" w:rsidR="000C023D" w:rsidRDefault="000C023D" w:rsidP="000C023D">
      <w:pPr>
        <w:rPr>
          <w:lang w:eastAsia="zh-CN"/>
        </w:rPr>
      </w:pPr>
    </w:p>
    <w:p w14:paraId="3E20FD1F" w14:textId="77777777" w:rsidR="000C023D" w:rsidRDefault="000C023D" w:rsidP="000C023D">
      <w:pPr>
        <w:rPr>
          <w:lang w:eastAsia="zh-CN"/>
        </w:rPr>
      </w:pPr>
    </w:p>
    <w:p w14:paraId="0A2A9FDD" w14:textId="62170CC7" w:rsidR="00EA0C35" w:rsidRPr="008C62F6" w:rsidRDefault="00697C70" w:rsidP="00697C70">
      <w:pPr>
        <w:pStyle w:val="Heading2"/>
        <w:rPr>
          <w:ins w:id="452" w:author="Xufeng Lin" w:date="2025-04-22T12:02:00Z" w16du:dateUtc="2025-04-22T02:02:00Z"/>
          <w:lang w:eastAsia="zh-CN"/>
        </w:rPr>
        <w:pPrChange w:id="453" w:author="Xufeng Lin" w:date="2025-04-22T15:36:00Z" w16du:dateUtc="2025-04-22T05:36:00Z">
          <w:pPr>
            <w:pStyle w:val="ListParagraph"/>
            <w:ind w:left="0"/>
          </w:pPr>
        </w:pPrChange>
      </w:pPr>
      <w:bookmarkStart w:id="454" w:name="_Toc196229398"/>
      <w:ins w:id="455" w:author="Xufeng Lin" w:date="2025-04-22T15:37:00Z" w16du:dateUtc="2025-04-22T05:37:00Z">
        <w:r>
          <w:rPr>
            <w:rFonts w:hint="eastAsia"/>
            <w:lang w:eastAsia="zh-CN"/>
          </w:rPr>
          <w:t xml:space="preserve">2.2 </w:t>
        </w:r>
      </w:ins>
      <w:ins w:id="456" w:author="Xufeng Lin" w:date="2025-04-22T12:02:00Z" w16du:dateUtc="2025-04-22T02:02:00Z">
        <w:r w:rsidR="00EA0C35">
          <w:rPr>
            <w:rFonts w:hint="eastAsia"/>
            <w:lang w:eastAsia="zh-CN"/>
          </w:rPr>
          <w:t>Fibre Detection</w:t>
        </w:r>
        <w:bookmarkEnd w:id="454"/>
      </w:ins>
    </w:p>
    <w:p w14:paraId="129B6CF9" w14:textId="455FE03F" w:rsidR="000C023D" w:rsidRDefault="000C023D" w:rsidP="000C023D">
      <w:pPr>
        <w:pStyle w:val="ListParagraph"/>
        <w:ind w:left="0"/>
      </w:pPr>
      <w:r>
        <w:t>The ‘</w:t>
      </w:r>
      <w:r w:rsidRPr="00071665">
        <w:rPr>
          <w:b/>
          <w:bCs/>
        </w:rPr>
        <w:t>Detection</w:t>
      </w:r>
      <w:r>
        <w:t xml:space="preserve">’ tab </w:t>
      </w:r>
      <w:del w:id="457" w:author="Xufeng Lin" w:date="2025-04-17T14:19:00Z" w16du:dateUtc="2025-04-17T04:19:00Z">
        <w:r w:rsidDel="00E26190">
          <w:delText xml:space="preserve">of ParamPlay </w:delText>
        </w:r>
      </w:del>
      <w:r>
        <w:t xml:space="preserve">defines the fibre detections parameters as described </w:t>
      </w:r>
      <w:del w:id="458" w:author="Xufeng Lin" w:date="2025-04-17T14:19:00Z" w16du:dateUtc="2025-04-17T04:19:00Z">
        <w:r w:rsidDel="00E26190">
          <w:delText>above</w:delText>
        </w:r>
      </w:del>
      <w:ins w:id="459" w:author="Xufeng Lin" w:date="2025-04-17T14:19:00Z" w16du:dateUtc="2025-04-17T04:19:00Z">
        <w:r w:rsidR="00E26190">
          <w:rPr>
            <w:rFonts w:hint="eastAsia"/>
            <w:lang w:eastAsia="zh-CN"/>
          </w:rPr>
          <w:t>below</w:t>
        </w:r>
      </w:ins>
      <w:ins w:id="460" w:author="Xufeng Lin" w:date="2025-04-17T14:33:00Z" w16du:dateUtc="2025-04-17T04:33:00Z">
        <w:r w:rsidR="001A69D1">
          <w:rPr>
            <w:rFonts w:hint="eastAsia"/>
            <w:lang w:eastAsia="zh-CN"/>
          </w:rPr>
          <w:t>:</w:t>
        </w:r>
      </w:ins>
      <w:del w:id="461" w:author="Xufeng Lin" w:date="2025-04-17T14:33:00Z" w16du:dateUtc="2025-04-17T04:33:00Z">
        <w:r w:rsidDel="001A69D1">
          <w:delText>.</w:delText>
        </w:r>
      </w:del>
      <w:r>
        <w:t xml:space="preserve"> </w:t>
      </w:r>
    </w:p>
    <w:p w14:paraId="6FB056B5" w14:textId="77777777" w:rsidR="000C023D" w:rsidRDefault="000C023D" w:rsidP="000C023D">
      <w:pPr>
        <w:pStyle w:val="ListParagraph"/>
        <w:ind w:left="0"/>
      </w:pPr>
    </w:p>
    <w:p w14:paraId="30741211" w14:textId="612682B9" w:rsidR="0067745B" w:rsidRDefault="0067745B" w:rsidP="0067745B">
      <w:pPr>
        <w:pStyle w:val="ListParagraph"/>
        <w:numPr>
          <w:ilvl w:val="0"/>
          <w:numId w:val="50"/>
        </w:numPr>
        <w:spacing w:before="100" w:beforeAutospacing="1" w:after="100" w:afterAutospacing="1" w:line="240" w:lineRule="auto"/>
        <w:rPr>
          <w:ins w:id="462" w:author="Xufeng Lin" w:date="2025-04-17T14:39:00Z" w16du:dateUtc="2025-04-17T04:39:00Z"/>
          <w:rFonts w:eastAsia="Times New Roman" w:cstheme="minorHAnsi"/>
          <w:kern w:val="0"/>
          <w:lang w:eastAsia="zh-CN"/>
          <w14:ligatures w14:val="none"/>
        </w:rPr>
      </w:pPr>
      <w:ins w:id="463" w:author="Xufeng Lin" w:date="2025-04-17T14:38:00Z" w16du:dateUtc="2025-04-17T04:38:00Z">
        <w:r w:rsidRPr="0067745B">
          <w:rPr>
            <w:rFonts w:eastAsia="Times New Roman" w:cstheme="minorHAnsi"/>
            <w:b/>
            <w:bCs/>
            <w:kern w:val="0"/>
            <w:lang w:eastAsia="zh-CN"/>
            <w14:ligatures w14:val="none"/>
            <w:rPrChange w:id="464" w:author="Xufeng Lin" w:date="2025-04-17T14:38:00Z" w16du:dateUtc="2025-04-17T04:38:00Z">
              <w:rPr>
                <w:b/>
                <w:bCs/>
                <w:lang w:eastAsia="zh-CN"/>
              </w:rPr>
            </w:rPrChange>
          </w:rPr>
          <w:t>Line Width (px)</w:t>
        </w:r>
        <w:r w:rsidRPr="0067745B">
          <w:rPr>
            <w:rFonts w:eastAsia="Times New Roman" w:cstheme="minorHAnsi"/>
            <w:kern w:val="0"/>
            <w:lang w:eastAsia="zh-CN"/>
            <w14:ligatures w14:val="none"/>
            <w:rPrChange w:id="465" w:author="Xufeng Lin" w:date="2025-04-17T14:38:00Z" w16du:dateUtc="2025-04-17T04:38:00Z">
              <w:rPr>
                <w:lang w:eastAsia="zh-CN"/>
              </w:rPr>
            </w:rPrChange>
          </w:rPr>
          <w:t>: Specifies the minimum and maximum width (in pixels) of lines (ridges) to be detected by the ridge detection algorithm.</w:t>
        </w:r>
      </w:ins>
    </w:p>
    <w:p w14:paraId="4F7725FA" w14:textId="77777777" w:rsidR="0067745B" w:rsidRPr="0067745B" w:rsidRDefault="0067745B">
      <w:pPr>
        <w:pStyle w:val="ListParagraph"/>
        <w:spacing w:before="100" w:beforeAutospacing="1" w:after="100" w:afterAutospacing="1" w:line="240" w:lineRule="auto"/>
        <w:ind w:left="360"/>
        <w:rPr>
          <w:ins w:id="466" w:author="Xufeng Lin" w:date="2025-04-17T14:38:00Z" w16du:dateUtc="2025-04-17T04:38:00Z"/>
          <w:rFonts w:eastAsia="Times New Roman" w:cstheme="minorHAnsi"/>
          <w:kern w:val="0"/>
          <w:lang w:eastAsia="zh-CN"/>
          <w14:ligatures w14:val="none"/>
          <w:rPrChange w:id="467" w:author="Xufeng Lin" w:date="2025-04-17T14:38:00Z" w16du:dateUtc="2025-04-17T04:38:00Z">
            <w:rPr>
              <w:ins w:id="468" w:author="Xufeng Lin" w:date="2025-04-17T14:38:00Z" w16du:dateUtc="2025-04-17T04:38:00Z"/>
              <w:lang w:eastAsia="zh-CN"/>
            </w:rPr>
          </w:rPrChange>
        </w:rPr>
        <w:pPrChange w:id="469" w:author="Xufeng Lin" w:date="2025-04-17T14:39:00Z" w16du:dateUtc="2025-04-17T04:39:00Z">
          <w:pPr>
            <w:spacing w:before="100" w:beforeAutospacing="1" w:after="100" w:afterAutospacing="1" w:line="240" w:lineRule="auto"/>
          </w:pPr>
        </w:pPrChange>
      </w:pPr>
    </w:p>
    <w:p w14:paraId="3F1E93CD" w14:textId="1E32BCD8" w:rsidR="0067745B" w:rsidRPr="0067745B" w:rsidRDefault="0067745B" w:rsidP="0067745B">
      <w:pPr>
        <w:pStyle w:val="ListParagraph"/>
        <w:numPr>
          <w:ilvl w:val="0"/>
          <w:numId w:val="50"/>
        </w:numPr>
        <w:spacing w:before="100" w:beforeAutospacing="1" w:after="100" w:afterAutospacing="1" w:line="240" w:lineRule="auto"/>
        <w:rPr>
          <w:ins w:id="470" w:author="Xufeng Lin" w:date="2025-04-17T14:40:00Z" w16du:dateUtc="2025-04-17T04:40:00Z"/>
          <w:rFonts w:eastAsia="Times New Roman" w:cstheme="minorHAnsi"/>
          <w:kern w:val="0"/>
          <w:lang w:eastAsia="zh-CN"/>
          <w14:ligatures w14:val="none"/>
          <w:rPrChange w:id="471" w:author="Xufeng Lin" w:date="2025-04-17T14:40:00Z" w16du:dateUtc="2025-04-17T04:40:00Z">
            <w:rPr>
              <w:ins w:id="472" w:author="Xufeng Lin" w:date="2025-04-17T14:40:00Z" w16du:dateUtc="2025-04-17T04:40:00Z"/>
              <w:lang w:eastAsia="zh-CN"/>
            </w:rPr>
          </w:rPrChange>
        </w:rPr>
      </w:pPr>
      <w:ins w:id="473" w:author="Xufeng Lin" w:date="2025-04-17T14:38:00Z" w16du:dateUtc="2025-04-17T04:38:00Z">
        <w:r w:rsidRPr="0067745B">
          <w:rPr>
            <w:rFonts w:eastAsia="Times New Roman" w:cstheme="minorHAnsi"/>
            <w:b/>
            <w:bCs/>
            <w:kern w:val="0"/>
            <w:lang w:eastAsia="zh-CN"/>
            <w14:ligatures w14:val="none"/>
            <w:rPrChange w:id="474" w:author="Xufeng Lin" w:date="2025-04-17T14:38:00Z" w16du:dateUtc="2025-04-17T04:38:00Z">
              <w:rPr>
                <w:b/>
                <w:bCs/>
                <w:lang w:eastAsia="zh-CN"/>
              </w:rPr>
            </w:rPrChange>
          </w:rPr>
          <w:t>Line Step (px)</w:t>
        </w:r>
        <w:r w:rsidRPr="0067745B">
          <w:rPr>
            <w:rFonts w:eastAsia="Times New Roman" w:cstheme="minorHAnsi"/>
            <w:kern w:val="0"/>
            <w:lang w:eastAsia="zh-CN"/>
            <w14:ligatures w14:val="none"/>
            <w:rPrChange w:id="475" w:author="Xufeng Lin" w:date="2025-04-17T14:38:00Z" w16du:dateUtc="2025-04-17T04:38:00Z">
              <w:rPr>
                <w:lang w:eastAsia="zh-CN"/>
              </w:rPr>
            </w:rPrChange>
          </w:rPr>
          <w:t>: Sets the sampling interval for line widths between the defined minimum and maximum values.</w:t>
        </w:r>
      </w:ins>
    </w:p>
    <w:p w14:paraId="000446D9" w14:textId="77777777" w:rsidR="0067745B" w:rsidRPr="0067745B" w:rsidRDefault="0067745B">
      <w:pPr>
        <w:pStyle w:val="ListParagraph"/>
        <w:spacing w:before="100" w:beforeAutospacing="1" w:after="100" w:afterAutospacing="1" w:line="240" w:lineRule="auto"/>
        <w:ind w:left="360"/>
        <w:rPr>
          <w:ins w:id="476" w:author="Xufeng Lin" w:date="2025-04-17T14:38:00Z" w16du:dateUtc="2025-04-17T04:38:00Z"/>
          <w:rFonts w:eastAsia="Times New Roman" w:cstheme="minorHAnsi"/>
          <w:kern w:val="0"/>
          <w:lang w:eastAsia="zh-CN"/>
          <w14:ligatures w14:val="none"/>
          <w:rPrChange w:id="477" w:author="Xufeng Lin" w:date="2025-04-17T14:40:00Z" w16du:dateUtc="2025-04-17T04:40:00Z">
            <w:rPr>
              <w:ins w:id="478" w:author="Xufeng Lin" w:date="2025-04-17T14:38:00Z" w16du:dateUtc="2025-04-17T04:38:00Z"/>
              <w:lang w:eastAsia="zh-CN"/>
            </w:rPr>
          </w:rPrChange>
        </w:rPr>
        <w:pPrChange w:id="479" w:author="Xufeng Lin" w:date="2025-04-17T14:40:00Z" w16du:dateUtc="2025-04-17T04:40:00Z">
          <w:pPr>
            <w:spacing w:before="100" w:beforeAutospacing="1" w:after="100" w:afterAutospacing="1" w:line="240" w:lineRule="auto"/>
          </w:pPr>
        </w:pPrChange>
      </w:pPr>
    </w:p>
    <w:p w14:paraId="65F6ABF0" w14:textId="56C31FC5" w:rsidR="0067745B" w:rsidRPr="0067745B" w:rsidRDefault="0067745B" w:rsidP="0067745B">
      <w:pPr>
        <w:pStyle w:val="ListParagraph"/>
        <w:numPr>
          <w:ilvl w:val="0"/>
          <w:numId w:val="50"/>
        </w:numPr>
        <w:spacing w:before="100" w:beforeAutospacing="1" w:after="100" w:afterAutospacing="1" w:line="240" w:lineRule="auto"/>
        <w:rPr>
          <w:ins w:id="480" w:author="Xufeng Lin" w:date="2025-04-17T14:40:00Z" w16du:dateUtc="2025-04-17T04:40:00Z"/>
          <w:rFonts w:eastAsia="Times New Roman" w:cstheme="minorHAnsi"/>
          <w:kern w:val="0"/>
          <w:lang w:eastAsia="zh-CN"/>
          <w14:ligatures w14:val="none"/>
          <w:rPrChange w:id="481" w:author="Xufeng Lin" w:date="2025-04-17T14:40:00Z" w16du:dateUtc="2025-04-17T04:40:00Z">
            <w:rPr>
              <w:ins w:id="482" w:author="Xufeng Lin" w:date="2025-04-17T14:40:00Z" w16du:dateUtc="2025-04-17T04:40:00Z"/>
              <w:lang w:eastAsia="zh-CN"/>
            </w:rPr>
          </w:rPrChange>
        </w:rPr>
      </w:pPr>
      <w:ins w:id="483" w:author="Xufeng Lin" w:date="2025-04-17T14:38:00Z" w16du:dateUtc="2025-04-17T04:38:00Z">
        <w:r w:rsidRPr="0067745B">
          <w:rPr>
            <w:rFonts w:eastAsia="Times New Roman" w:cstheme="minorHAnsi"/>
            <w:b/>
            <w:bCs/>
            <w:kern w:val="0"/>
            <w:lang w:eastAsia="zh-CN"/>
            <w14:ligatures w14:val="none"/>
            <w:rPrChange w:id="484" w:author="Xufeng Lin" w:date="2025-04-17T14:38:00Z" w16du:dateUtc="2025-04-17T04:38:00Z">
              <w:rPr>
                <w:b/>
                <w:bCs/>
                <w:lang w:eastAsia="zh-CN"/>
              </w:rPr>
            </w:rPrChange>
          </w:rPr>
          <w:t>Contrast</w:t>
        </w:r>
        <w:r w:rsidRPr="0067745B">
          <w:rPr>
            <w:rFonts w:eastAsia="Times New Roman" w:cstheme="minorHAnsi"/>
            <w:kern w:val="0"/>
            <w:lang w:eastAsia="zh-CN"/>
            <w14:ligatures w14:val="none"/>
            <w:rPrChange w:id="485" w:author="Xufeng Lin" w:date="2025-04-17T14:38:00Z" w16du:dateUtc="2025-04-17T04:38:00Z">
              <w:rPr>
                <w:lang w:eastAsia="zh-CN"/>
              </w:rPr>
            </w:rPrChange>
          </w:rPr>
          <w:t>: Defines the lower and upper grayscale contrast thresholds between fibres (lines) and the background.</w:t>
        </w:r>
      </w:ins>
    </w:p>
    <w:p w14:paraId="10ECC2B7" w14:textId="77777777" w:rsidR="0067745B" w:rsidRPr="0067745B" w:rsidRDefault="0067745B">
      <w:pPr>
        <w:pStyle w:val="ListParagraph"/>
        <w:spacing w:before="100" w:beforeAutospacing="1" w:after="100" w:afterAutospacing="1" w:line="240" w:lineRule="auto"/>
        <w:ind w:left="360"/>
        <w:rPr>
          <w:ins w:id="486" w:author="Xufeng Lin" w:date="2025-04-17T14:38:00Z" w16du:dateUtc="2025-04-17T04:38:00Z"/>
          <w:rFonts w:eastAsia="Times New Roman" w:cstheme="minorHAnsi"/>
          <w:kern w:val="0"/>
          <w:lang w:eastAsia="zh-CN"/>
          <w14:ligatures w14:val="none"/>
          <w:rPrChange w:id="487" w:author="Xufeng Lin" w:date="2025-04-17T14:40:00Z" w16du:dateUtc="2025-04-17T04:40:00Z">
            <w:rPr>
              <w:ins w:id="488" w:author="Xufeng Lin" w:date="2025-04-17T14:38:00Z" w16du:dateUtc="2025-04-17T04:38:00Z"/>
              <w:lang w:eastAsia="zh-CN"/>
            </w:rPr>
          </w:rPrChange>
        </w:rPr>
        <w:pPrChange w:id="489" w:author="Xufeng Lin" w:date="2025-04-17T14:40:00Z" w16du:dateUtc="2025-04-17T04:40:00Z">
          <w:pPr>
            <w:spacing w:before="100" w:beforeAutospacing="1" w:after="100" w:afterAutospacing="1" w:line="240" w:lineRule="auto"/>
          </w:pPr>
        </w:pPrChange>
      </w:pPr>
    </w:p>
    <w:p w14:paraId="53E4D5CA" w14:textId="2AECF28D" w:rsidR="0067745B" w:rsidRDefault="0067745B" w:rsidP="0067745B">
      <w:pPr>
        <w:pStyle w:val="ListParagraph"/>
        <w:numPr>
          <w:ilvl w:val="0"/>
          <w:numId w:val="50"/>
        </w:numPr>
        <w:spacing w:before="100" w:beforeAutospacing="1" w:after="100" w:afterAutospacing="1" w:line="240" w:lineRule="auto"/>
        <w:rPr>
          <w:ins w:id="490" w:author="Xufeng Lin" w:date="2025-04-17T14:40:00Z" w16du:dateUtc="2025-04-17T04:40:00Z"/>
          <w:rFonts w:eastAsia="Times New Roman" w:cstheme="minorHAnsi"/>
          <w:kern w:val="0"/>
          <w:lang w:eastAsia="zh-CN"/>
          <w14:ligatures w14:val="none"/>
        </w:rPr>
      </w:pPr>
      <w:ins w:id="491" w:author="Xufeng Lin" w:date="2025-04-17T14:38:00Z" w16du:dateUtc="2025-04-17T04:38:00Z">
        <w:r w:rsidRPr="0067745B">
          <w:rPr>
            <w:rFonts w:eastAsia="Times New Roman" w:cstheme="minorHAnsi"/>
            <w:b/>
            <w:bCs/>
            <w:kern w:val="0"/>
            <w:lang w:eastAsia="zh-CN"/>
            <w14:ligatures w14:val="none"/>
            <w:rPrChange w:id="492" w:author="Xufeng Lin" w:date="2025-04-17T14:38:00Z" w16du:dateUtc="2025-04-17T04:38:00Z">
              <w:rPr>
                <w:b/>
                <w:bCs/>
                <w:lang w:eastAsia="zh-CN"/>
              </w:rPr>
            </w:rPrChange>
          </w:rPr>
          <w:t>Minimum Line Length (px)</w:t>
        </w:r>
        <w:r w:rsidRPr="0067745B">
          <w:rPr>
            <w:rFonts w:eastAsia="Times New Roman" w:cstheme="minorHAnsi"/>
            <w:kern w:val="0"/>
            <w:lang w:eastAsia="zh-CN"/>
            <w14:ligatures w14:val="none"/>
            <w:rPrChange w:id="493" w:author="Xufeng Lin" w:date="2025-04-17T14:38:00Z" w16du:dateUtc="2025-04-17T04:38:00Z">
              <w:rPr>
                <w:lang w:eastAsia="zh-CN"/>
              </w:rPr>
            </w:rPrChange>
          </w:rPr>
          <w:t>: Sets the minimum allowable length (in pixels) for detected fibres. Lines shorter than this value will be ignored.</w:t>
        </w:r>
      </w:ins>
    </w:p>
    <w:p w14:paraId="02A956F5" w14:textId="77777777" w:rsidR="0067745B" w:rsidRPr="0067745B" w:rsidRDefault="0067745B">
      <w:pPr>
        <w:pStyle w:val="ListParagraph"/>
        <w:spacing w:before="100" w:beforeAutospacing="1" w:after="100" w:afterAutospacing="1" w:line="240" w:lineRule="auto"/>
        <w:ind w:left="360"/>
        <w:rPr>
          <w:ins w:id="494" w:author="Xufeng Lin" w:date="2025-04-17T14:38:00Z" w16du:dateUtc="2025-04-17T04:38:00Z"/>
          <w:rFonts w:eastAsia="Times New Roman" w:cstheme="minorHAnsi"/>
          <w:kern w:val="0"/>
          <w:lang w:eastAsia="zh-CN"/>
          <w14:ligatures w14:val="none"/>
          <w:rPrChange w:id="495" w:author="Xufeng Lin" w:date="2025-04-17T14:38:00Z" w16du:dateUtc="2025-04-17T04:38:00Z">
            <w:rPr>
              <w:ins w:id="496" w:author="Xufeng Lin" w:date="2025-04-17T14:38:00Z" w16du:dateUtc="2025-04-17T04:38:00Z"/>
              <w:lang w:eastAsia="zh-CN"/>
            </w:rPr>
          </w:rPrChange>
        </w:rPr>
        <w:pPrChange w:id="497" w:author="Xufeng Lin" w:date="2025-04-17T14:40:00Z" w16du:dateUtc="2025-04-17T04:40:00Z">
          <w:pPr>
            <w:spacing w:before="100" w:beforeAutospacing="1" w:after="100" w:afterAutospacing="1" w:line="240" w:lineRule="auto"/>
          </w:pPr>
        </w:pPrChange>
      </w:pPr>
    </w:p>
    <w:p w14:paraId="7B8B9E43" w14:textId="25AF0FCC" w:rsidR="00B35FEA" w:rsidRPr="0089217B" w:rsidRDefault="0067745B" w:rsidP="0089217B">
      <w:pPr>
        <w:pStyle w:val="ListParagraph"/>
        <w:numPr>
          <w:ilvl w:val="0"/>
          <w:numId w:val="50"/>
        </w:numPr>
        <w:spacing w:before="100" w:beforeAutospacing="1" w:after="100" w:afterAutospacing="1" w:line="240" w:lineRule="auto"/>
        <w:rPr>
          <w:ins w:id="498" w:author="Xufeng Lin" w:date="2025-04-17T14:41:00Z" w16du:dateUtc="2025-04-17T04:41:00Z"/>
          <w:rFonts w:eastAsia="Times New Roman" w:cstheme="minorHAnsi"/>
          <w:kern w:val="0"/>
          <w:lang w:eastAsia="zh-CN"/>
          <w14:ligatures w14:val="none"/>
          <w:rPrChange w:id="499" w:author="Xufeng Lin" w:date="2025-04-22T11:56:00Z" w16du:dateUtc="2025-04-22T01:56:00Z">
            <w:rPr>
              <w:ins w:id="500" w:author="Xufeng Lin" w:date="2025-04-17T14:41:00Z" w16du:dateUtc="2025-04-17T04:41:00Z"/>
              <w:lang w:eastAsia="zh-CN"/>
            </w:rPr>
          </w:rPrChange>
        </w:rPr>
      </w:pPr>
      <w:ins w:id="501" w:author="Xufeng Lin" w:date="2025-04-17T14:38:00Z" w16du:dateUtc="2025-04-17T04:38:00Z">
        <w:r w:rsidRPr="0067745B">
          <w:rPr>
            <w:rFonts w:eastAsia="Times New Roman" w:cstheme="minorHAnsi"/>
            <w:b/>
            <w:bCs/>
            <w:kern w:val="0"/>
            <w:lang w:eastAsia="zh-CN"/>
            <w14:ligatures w14:val="none"/>
            <w:rPrChange w:id="502" w:author="Xufeng Lin" w:date="2025-04-17T14:38:00Z" w16du:dateUtc="2025-04-17T04:38:00Z">
              <w:rPr>
                <w:b/>
                <w:bCs/>
                <w:lang w:eastAsia="zh-CN"/>
              </w:rPr>
            </w:rPrChange>
          </w:rPr>
          <w:t>Dark Line</w:t>
        </w:r>
        <w:r w:rsidRPr="0067745B">
          <w:rPr>
            <w:rFonts w:eastAsia="Times New Roman" w:cstheme="minorHAnsi"/>
            <w:kern w:val="0"/>
            <w:lang w:eastAsia="zh-CN"/>
            <w14:ligatures w14:val="none"/>
            <w:rPrChange w:id="503" w:author="Xufeng Lin" w:date="2025-04-17T14:38:00Z" w16du:dateUtc="2025-04-17T04:38:00Z">
              <w:rPr>
                <w:lang w:eastAsia="zh-CN"/>
              </w:rPr>
            </w:rPrChange>
          </w:rPr>
          <w:t>: Enables detection of dark fibres on a light background (e.g., Picrosirius Red-stained images). Disable this option when detecting light fibres on a dark background (e.g., fluorescent or SHG images).</w:t>
        </w:r>
      </w:ins>
    </w:p>
    <w:p w14:paraId="46671489" w14:textId="77777777" w:rsidR="00B35FEA" w:rsidRPr="00B35FEA" w:rsidRDefault="00B35FEA">
      <w:pPr>
        <w:pStyle w:val="ListParagraph"/>
        <w:spacing w:before="100" w:beforeAutospacing="1" w:after="100" w:afterAutospacing="1" w:line="240" w:lineRule="auto"/>
        <w:ind w:left="360"/>
        <w:rPr>
          <w:ins w:id="504" w:author="Xufeng Lin" w:date="2025-04-17T14:38:00Z" w16du:dateUtc="2025-04-17T04:38:00Z"/>
          <w:rFonts w:eastAsia="Times New Roman" w:cstheme="minorHAnsi"/>
          <w:kern w:val="0"/>
          <w:lang w:eastAsia="zh-CN"/>
          <w14:ligatures w14:val="none"/>
          <w:rPrChange w:id="505" w:author="Xufeng Lin" w:date="2025-04-17T14:41:00Z" w16du:dateUtc="2025-04-17T04:41:00Z">
            <w:rPr>
              <w:ins w:id="506" w:author="Xufeng Lin" w:date="2025-04-17T14:38:00Z" w16du:dateUtc="2025-04-17T04:38:00Z"/>
              <w:lang w:eastAsia="zh-CN"/>
            </w:rPr>
          </w:rPrChange>
        </w:rPr>
        <w:pPrChange w:id="507" w:author="Xufeng Lin" w:date="2025-04-17T14:41:00Z" w16du:dateUtc="2025-04-17T04:41:00Z">
          <w:pPr>
            <w:spacing w:before="100" w:beforeAutospacing="1" w:after="100" w:afterAutospacing="1" w:line="240" w:lineRule="auto"/>
          </w:pPr>
        </w:pPrChange>
      </w:pPr>
    </w:p>
    <w:p w14:paraId="1DF4DD79" w14:textId="68BBA176" w:rsidR="0067745B" w:rsidRPr="0067745B" w:rsidRDefault="0067745B">
      <w:pPr>
        <w:pStyle w:val="ListParagraph"/>
        <w:numPr>
          <w:ilvl w:val="0"/>
          <w:numId w:val="50"/>
        </w:numPr>
        <w:spacing w:before="100" w:beforeAutospacing="1" w:after="100" w:afterAutospacing="1" w:line="240" w:lineRule="auto"/>
        <w:rPr>
          <w:ins w:id="508" w:author="Xufeng Lin" w:date="2025-04-17T14:38:00Z" w16du:dateUtc="2025-04-17T04:38:00Z"/>
          <w:rFonts w:eastAsia="Times New Roman" w:cstheme="minorHAnsi"/>
          <w:kern w:val="0"/>
          <w:lang w:eastAsia="zh-CN"/>
          <w14:ligatures w14:val="none"/>
          <w:rPrChange w:id="509" w:author="Xufeng Lin" w:date="2025-04-17T14:38:00Z" w16du:dateUtc="2025-04-17T04:38:00Z">
            <w:rPr>
              <w:ins w:id="510" w:author="Xufeng Lin" w:date="2025-04-17T14:38:00Z" w16du:dateUtc="2025-04-17T04:38:00Z"/>
              <w:lang w:eastAsia="zh-CN"/>
            </w:rPr>
          </w:rPrChange>
        </w:rPr>
        <w:pPrChange w:id="511" w:author="Xufeng Lin" w:date="2025-04-17T14:38:00Z" w16du:dateUtc="2025-04-17T04:38:00Z">
          <w:pPr>
            <w:spacing w:before="100" w:beforeAutospacing="1" w:after="100" w:afterAutospacing="1" w:line="240" w:lineRule="auto"/>
          </w:pPr>
        </w:pPrChange>
      </w:pPr>
      <w:ins w:id="512" w:author="Xufeng Lin" w:date="2025-04-17T14:38:00Z" w16du:dateUtc="2025-04-17T04:38:00Z">
        <w:r w:rsidRPr="0067745B">
          <w:rPr>
            <w:rFonts w:eastAsia="Times New Roman" w:cstheme="minorHAnsi"/>
            <w:b/>
            <w:bCs/>
            <w:kern w:val="0"/>
            <w:lang w:eastAsia="zh-CN"/>
            <w14:ligatures w14:val="none"/>
            <w:rPrChange w:id="513" w:author="Xufeng Lin" w:date="2025-04-17T14:38:00Z" w16du:dateUtc="2025-04-17T04:38:00Z">
              <w:rPr>
                <w:b/>
                <w:bCs/>
                <w:lang w:eastAsia="zh-CN"/>
              </w:rPr>
            </w:rPrChange>
          </w:rPr>
          <w:t>Extend Line</w:t>
        </w:r>
        <w:r w:rsidRPr="0067745B">
          <w:rPr>
            <w:rFonts w:eastAsia="Times New Roman" w:cstheme="minorHAnsi"/>
            <w:kern w:val="0"/>
            <w:lang w:eastAsia="zh-CN"/>
            <w14:ligatures w14:val="none"/>
            <w:rPrChange w:id="514" w:author="Xufeng Lin" w:date="2025-04-17T14:38:00Z" w16du:dateUtc="2025-04-17T04:38:00Z">
              <w:rPr>
                <w:lang w:eastAsia="zh-CN"/>
              </w:rPr>
            </w:rPrChange>
          </w:rPr>
          <w:t xml:space="preserve">: Enables fibre detection near junctions. </w:t>
        </w:r>
      </w:ins>
      <w:ins w:id="515" w:author="Xufeng Lin" w:date="2025-04-17T14:41:00Z" w16du:dateUtc="2025-04-17T04:41:00Z">
        <w:r w:rsidR="00B35FEA">
          <w:rPr>
            <w:rFonts w:eastAsia="Times New Roman" w:cstheme="minorHAnsi" w:hint="eastAsia"/>
            <w:kern w:val="0"/>
            <w:lang w:eastAsia="zh-CN"/>
            <w14:ligatures w14:val="none"/>
          </w:rPr>
          <w:t>Note that i</w:t>
        </w:r>
      </w:ins>
      <w:ins w:id="516" w:author="Xufeng Lin" w:date="2025-04-17T14:40:00Z" w16du:dateUtc="2025-04-17T04:40:00Z">
        <w:r w:rsidR="00B35FEA">
          <w:rPr>
            <w:rFonts w:eastAsia="Times New Roman" w:cstheme="minorHAnsi" w:hint="eastAsia"/>
            <w:kern w:val="0"/>
            <w:lang w:eastAsia="zh-CN"/>
            <w14:ligatures w14:val="none"/>
          </w:rPr>
          <w:t xml:space="preserve">t </w:t>
        </w:r>
      </w:ins>
      <w:ins w:id="517" w:author="Xufeng Lin" w:date="2025-04-17T14:41:00Z" w16du:dateUtc="2025-04-17T04:41:00Z">
        <w:r w:rsidR="00B35FEA">
          <w:rPr>
            <w:rFonts w:eastAsia="Times New Roman" w:cstheme="minorHAnsi" w:hint="eastAsia"/>
            <w:kern w:val="0"/>
            <w:lang w:eastAsia="zh-CN"/>
            <w14:ligatures w14:val="none"/>
          </w:rPr>
          <w:t>m</w:t>
        </w:r>
      </w:ins>
      <w:ins w:id="518" w:author="Xufeng Lin" w:date="2025-04-17T14:38:00Z" w16du:dateUtc="2025-04-17T04:38:00Z">
        <w:r w:rsidRPr="0067745B">
          <w:rPr>
            <w:rFonts w:eastAsia="Times New Roman" w:cstheme="minorHAnsi"/>
            <w:kern w:val="0"/>
            <w:lang w:eastAsia="zh-CN"/>
            <w14:ligatures w14:val="none"/>
            <w:rPrChange w:id="519" w:author="Xufeng Lin" w:date="2025-04-17T14:38:00Z" w16du:dateUtc="2025-04-17T04:38:00Z">
              <w:rPr>
                <w:lang w:eastAsia="zh-CN"/>
              </w:rPr>
            </w:rPrChange>
          </w:rPr>
          <w:t xml:space="preserve">ay result in </w:t>
        </w:r>
      </w:ins>
      <w:ins w:id="520" w:author="Xufeng Lin" w:date="2025-04-17T14:41:00Z" w16du:dateUtc="2025-04-17T04:41:00Z">
        <w:r w:rsidR="00B35FEA">
          <w:rPr>
            <w:rFonts w:eastAsia="Times New Roman" w:cstheme="minorHAnsi" w:hint="eastAsia"/>
            <w:kern w:val="0"/>
            <w:lang w:eastAsia="zh-CN"/>
            <w14:ligatures w14:val="none"/>
          </w:rPr>
          <w:t>fibre</w:t>
        </w:r>
      </w:ins>
      <w:ins w:id="521" w:author="Xufeng Lin" w:date="2025-04-17T14:38:00Z" w16du:dateUtc="2025-04-17T04:38:00Z">
        <w:r w:rsidRPr="0067745B">
          <w:rPr>
            <w:rFonts w:eastAsia="Times New Roman" w:cstheme="minorHAnsi"/>
            <w:kern w:val="0"/>
            <w:lang w:eastAsia="zh-CN"/>
            <w14:ligatures w14:val="none"/>
            <w:rPrChange w:id="522" w:author="Xufeng Lin" w:date="2025-04-17T14:38:00Z" w16du:dateUtc="2025-04-17T04:38:00Z">
              <w:rPr>
                <w:lang w:eastAsia="zh-CN"/>
              </w:rPr>
            </w:rPrChange>
          </w:rPr>
          <w:t xml:space="preserve"> artefacts and should be used with caution.</w:t>
        </w:r>
      </w:ins>
    </w:p>
    <w:p w14:paraId="5AFB5E2E" w14:textId="48AB578B" w:rsidR="000C023D" w:rsidRPr="00071665" w:rsidDel="0067745B" w:rsidRDefault="000C023D" w:rsidP="000C023D">
      <w:pPr>
        <w:pStyle w:val="ListParagraph"/>
        <w:numPr>
          <w:ilvl w:val="0"/>
          <w:numId w:val="41"/>
        </w:numPr>
        <w:rPr>
          <w:del w:id="523" w:author="Xufeng Lin" w:date="2025-04-17T14:38:00Z" w16du:dateUtc="2025-04-17T04:38:00Z"/>
          <w:b/>
          <w:bCs/>
        </w:rPr>
      </w:pPr>
      <w:del w:id="524" w:author="Xufeng Lin" w:date="2025-04-17T14:38:00Z" w16du:dateUtc="2025-04-17T04:38:00Z">
        <w:r w:rsidRPr="00C21E82" w:rsidDel="0067745B">
          <w:rPr>
            <w:b/>
            <w:bCs/>
          </w:rPr>
          <w:delText>Line Width (p</w:delText>
        </w:r>
      </w:del>
      <w:del w:id="525" w:author="Xufeng Lin" w:date="2025-04-17T14:35:00Z" w16du:dateUtc="2025-04-17T04:35:00Z">
        <w:r w:rsidRPr="00C21E82" w:rsidDel="004B4BA4">
          <w:rPr>
            <w:b/>
            <w:bCs/>
          </w:rPr>
          <w:delText>ixels</w:delText>
        </w:r>
      </w:del>
      <w:del w:id="526" w:author="Xufeng Lin" w:date="2025-04-17T14:38:00Z" w16du:dateUtc="2025-04-17T04:38:00Z">
        <w:r w:rsidRPr="00C21E82" w:rsidDel="0067745B">
          <w:rPr>
            <w:b/>
            <w:bCs/>
          </w:rPr>
          <w:delText>)</w:delText>
        </w:r>
        <w:r w:rsidDel="0067745B">
          <w:rPr>
            <w:b/>
            <w:bCs/>
          </w:rPr>
          <w:delText xml:space="preserve">: </w:delText>
        </w:r>
        <w:r w:rsidDel="0067745B">
          <w:delText>t</w:delText>
        </w:r>
        <w:r w:rsidRPr="00071564" w:rsidDel="0067745B">
          <w:delText xml:space="preserve">he minimum </w:delText>
        </w:r>
        <w:r w:rsidDel="0067745B">
          <w:delText xml:space="preserve">and maximum </w:delText>
        </w:r>
        <w:r w:rsidRPr="00071564" w:rsidDel="0067745B">
          <w:delText>line</w:delText>
        </w:r>
        <w:r w:rsidDel="0067745B">
          <w:delText xml:space="preserve"> (ridge)</w:delText>
        </w:r>
        <w:r w:rsidRPr="00071564" w:rsidDel="0067745B">
          <w:delText xml:space="preserve"> width</w:delText>
        </w:r>
        <w:r w:rsidDel="0067745B">
          <w:delText xml:space="preserve"> detected by</w:delText>
        </w:r>
        <w:r w:rsidRPr="00071564" w:rsidDel="0067745B">
          <w:delText xml:space="preserve"> the ridge detection algorithm</w:delText>
        </w:r>
        <w:r w:rsidDel="0067745B">
          <w:delText>.</w:delText>
        </w:r>
      </w:del>
    </w:p>
    <w:p w14:paraId="7858F16F" w14:textId="3D38C921" w:rsidR="000C023D" w:rsidDel="0067745B" w:rsidRDefault="000C023D" w:rsidP="000C023D">
      <w:pPr>
        <w:pStyle w:val="ListParagraph"/>
        <w:numPr>
          <w:ilvl w:val="0"/>
          <w:numId w:val="41"/>
        </w:numPr>
        <w:rPr>
          <w:del w:id="527" w:author="Xufeng Lin" w:date="2025-04-17T14:38:00Z" w16du:dateUtc="2025-04-17T04:38:00Z"/>
        </w:rPr>
      </w:pPr>
      <w:del w:id="528" w:author="Xufeng Lin" w:date="2025-04-17T14:38:00Z" w16du:dateUtc="2025-04-17T04:38:00Z">
        <w:r w:rsidRPr="00C21E82" w:rsidDel="0067745B">
          <w:rPr>
            <w:b/>
            <w:bCs/>
          </w:rPr>
          <w:delText>Line Step (p</w:delText>
        </w:r>
      </w:del>
      <w:del w:id="529" w:author="Xufeng Lin" w:date="2025-04-17T14:35:00Z" w16du:dateUtc="2025-04-17T04:35:00Z">
        <w:r w:rsidRPr="00C21E82" w:rsidDel="004B4BA4">
          <w:rPr>
            <w:b/>
            <w:bCs/>
          </w:rPr>
          <w:delText>ixels</w:delText>
        </w:r>
      </w:del>
      <w:del w:id="530" w:author="Xufeng Lin" w:date="2025-04-17T14:38:00Z" w16du:dateUtc="2025-04-17T04:38:00Z">
        <w:r w:rsidRPr="00C21E82" w:rsidDel="0067745B">
          <w:rPr>
            <w:b/>
            <w:bCs/>
          </w:rPr>
          <w:delText>)</w:delText>
        </w:r>
        <w:r w:rsidDel="0067745B">
          <w:rPr>
            <w:b/>
            <w:bCs/>
          </w:rPr>
          <w:delText xml:space="preserve">: </w:delText>
        </w:r>
        <w:r w:rsidDel="0067745B">
          <w:delText>t</w:delText>
        </w:r>
        <w:r w:rsidRPr="00071564" w:rsidDel="0067745B">
          <w:delText xml:space="preserve">he sampling factor for line widths </w:delText>
        </w:r>
        <w:r w:rsidDel="0067745B">
          <w:delText>between the minimum and the maximum line width</w:delText>
        </w:r>
        <w:r w:rsidRPr="00071564" w:rsidDel="0067745B">
          <w:delText xml:space="preserve">. </w:delText>
        </w:r>
      </w:del>
    </w:p>
    <w:p w14:paraId="073330A7" w14:textId="3DFA6B41" w:rsidR="000C023D" w:rsidDel="0067745B" w:rsidRDefault="000C023D" w:rsidP="000C023D">
      <w:pPr>
        <w:pStyle w:val="ListParagraph"/>
        <w:numPr>
          <w:ilvl w:val="0"/>
          <w:numId w:val="41"/>
        </w:numPr>
        <w:rPr>
          <w:del w:id="531" w:author="Xufeng Lin" w:date="2025-04-17T14:38:00Z" w16du:dateUtc="2025-04-17T04:38:00Z"/>
          <w:rFonts w:cstheme="minorHAnsi"/>
          <w:color w:val="1D1C1D"/>
          <w:shd w:val="clear" w:color="auto" w:fill="FFFFFF"/>
        </w:rPr>
      </w:pPr>
      <w:del w:id="532" w:author="Xufeng Lin" w:date="2025-04-17T14:38:00Z" w16du:dateUtc="2025-04-17T04:38:00Z">
        <w:r w:rsidRPr="00C21E82" w:rsidDel="0067745B">
          <w:rPr>
            <w:b/>
            <w:bCs/>
          </w:rPr>
          <w:delText>Contrast</w:delText>
        </w:r>
        <w:r w:rsidDel="0067745B">
          <w:rPr>
            <w:b/>
            <w:bCs/>
          </w:rPr>
          <w:delText xml:space="preserve">: </w:delText>
        </w:r>
        <w:r w:rsidDel="0067745B">
          <w:delText>the</w:delText>
        </w:r>
        <w:r w:rsidRPr="00071564" w:rsidDel="0067745B">
          <w:delText xml:space="preserve"> low</w:delText>
        </w:r>
        <w:r w:rsidDel="0067745B">
          <w:delText xml:space="preserve"> and high</w:delText>
        </w:r>
        <w:r w:rsidRPr="00071564" w:rsidDel="0067745B">
          <w:delText xml:space="preserve"> grayscale </w:delText>
        </w:r>
        <w:r w:rsidDel="0067745B">
          <w:delText>contrast between</w:delText>
        </w:r>
        <w:r w:rsidRPr="00071564" w:rsidDel="0067745B">
          <w:delText xml:space="preserve"> </w:delText>
        </w:r>
        <w:r w:rsidDel="0067745B">
          <w:delText>a</w:delText>
        </w:r>
        <w:r w:rsidRPr="00071564" w:rsidDel="0067745B">
          <w:delText xml:space="preserve"> line</w:delText>
        </w:r>
        <w:r w:rsidDel="0067745B">
          <w:delText xml:space="preserve"> (collagen fibre) and background (non-fibre area). </w:delText>
        </w:r>
      </w:del>
    </w:p>
    <w:p w14:paraId="51DE3DED" w14:textId="5B9939C7" w:rsidR="000C023D" w:rsidRPr="00071665" w:rsidDel="0067745B" w:rsidRDefault="000C023D" w:rsidP="000C023D">
      <w:pPr>
        <w:pStyle w:val="ListParagraph"/>
        <w:numPr>
          <w:ilvl w:val="0"/>
          <w:numId w:val="41"/>
        </w:numPr>
        <w:rPr>
          <w:del w:id="533" w:author="Xufeng Lin" w:date="2025-04-17T14:38:00Z" w16du:dateUtc="2025-04-17T04:38:00Z"/>
          <w:rFonts w:cstheme="minorHAnsi"/>
          <w:b/>
          <w:bCs/>
        </w:rPr>
      </w:pPr>
      <w:del w:id="534" w:author="Xufeng Lin" w:date="2025-04-17T14:38:00Z" w16du:dateUtc="2025-04-17T04:38:00Z">
        <w:r w:rsidRPr="00C21E82" w:rsidDel="0067745B">
          <w:rPr>
            <w:rFonts w:cstheme="minorHAnsi"/>
            <w:b/>
            <w:bCs/>
            <w:color w:val="1D1C1D"/>
            <w:shd w:val="clear" w:color="auto" w:fill="FFFFFF"/>
          </w:rPr>
          <w:delText xml:space="preserve">Minimum </w:delText>
        </w:r>
      </w:del>
      <w:del w:id="535" w:author="Xufeng Lin" w:date="2025-04-17T14:36:00Z" w16du:dateUtc="2025-04-17T04:36:00Z">
        <w:r w:rsidRPr="00C21E82" w:rsidDel="004B4BA4">
          <w:rPr>
            <w:rFonts w:cstheme="minorHAnsi"/>
            <w:b/>
            <w:bCs/>
            <w:color w:val="1D1C1D"/>
            <w:shd w:val="clear" w:color="auto" w:fill="FFFFFF"/>
          </w:rPr>
          <w:delText>l</w:delText>
        </w:r>
      </w:del>
      <w:del w:id="536" w:author="Xufeng Lin" w:date="2025-04-17T14:38:00Z" w16du:dateUtc="2025-04-17T04:38:00Z">
        <w:r w:rsidRPr="00C21E82" w:rsidDel="0067745B">
          <w:rPr>
            <w:rFonts w:cstheme="minorHAnsi"/>
            <w:b/>
            <w:bCs/>
            <w:color w:val="1D1C1D"/>
            <w:shd w:val="clear" w:color="auto" w:fill="FFFFFF"/>
          </w:rPr>
          <w:delText xml:space="preserve">ine </w:delText>
        </w:r>
      </w:del>
      <w:del w:id="537" w:author="Xufeng Lin" w:date="2025-04-17T14:36:00Z" w16du:dateUtc="2025-04-17T04:36:00Z">
        <w:r w:rsidRPr="00C21E82" w:rsidDel="004B4BA4">
          <w:rPr>
            <w:rFonts w:cstheme="minorHAnsi"/>
            <w:b/>
            <w:bCs/>
            <w:color w:val="1D1C1D"/>
            <w:shd w:val="clear" w:color="auto" w:fill="FFFFFF"/>
          </w:rPr>
          <w:delText>l</w:delText>
        </w:r>
      </w:del>
      <w:del w:id="538" w:author="Xufeng Lin" w:date="2025-04-17T14:38:00Z" w16du:dateUtc="2025-04-17T04:38:00Z">
        <w:r w:rsidRPr="00C21E82" w:rsidDel="0067745B">
          <w:rPr>
            <w:rFonts w:cstheme="minorHAnsi"/>
            <w:b/>
            <w:bCs/>
            <w:color w:val="1D1C1D"/>
            <w:shd w:val="clear" w:color="auto" w:fill="FFFFFF"/>
          </w:rPr>
          <w:delText>ength</w:delText>
        </w:r>
        <w:r w:rsidDel="0067745B">
          <w:rPr>
            <w:rFonts w:cstheme="minorHAnsi"/>
            <w:b/>
            <w:bCs/>
            <w:color w:val="1D1C1D"/>
            <w:shd w:val="clear" w:color="auto" w:fill="FFFFFF"/>
          </w:rPr>
          <w:delText xml:space="preserve">: </w:delText>
        </w:r>
        <w:r w:rsidDel="0067745B">
          <w:rPr>
            <w:rFonts w:cstheme="minorHAnsi"/>
            <w:color w:val="1D1C1D"/>
            <w:shd w:val="clear" w:color="auto" w:fill="FFFFFF"/>
          </w:rPr>
          <w:delText>t</w:delText>
        </w:r>
        <w:r w:rsidRPr="00071665" w:rsidDel="0067745B">
          <w:rPr>
            <w:rFonts w:cstheme="minorHAnsi"/>
            <w:color w:val="1D1C1D"/>
            <w:shd w:val="clear" w:color="auto" w:fill="FFFFFF"/>
          </w:rPr>
          <w:delText xml:space="preserve">he minimum length (pixels) of fibres that are being detected. </w:delText>
        </w:r>
        <w:r w:rsidRPr="00071564" w:rsidDel="0067745B">
          <w:delText xml:space="preserve">Any line with a length smaller than this value </w:delText>
        </w:r>
        <w:r w:rsidDel="0067745B">
          <w:delText>is</w:delText>
        </w:r>
        <w:r w:rsidRPr="00071564" w:rsidDel="0067745B">
          <w:delText xml:space="preserve"> ignored.</w:delText>
        </w:r>
      </w:del>
    </w:p>
    <w:p w14:paraId="55FA7CF8" w14:textId="6BD72BA4" w:rsidR="000C023D" w:rsidRPr="00071665" w:rsidDel="0067745B" w:rsidRDefault="000C023D" w:rsidP="000C023D">
      <w:pPr>
        <w:pStyle w:val="ListParagraph"/>
        <w:numPr>
          <w:ilvl w:val="0"/>
          <w:numId w:val="41"/>
        </w:numPr>
        <w:rPr>
          <w:del w:id="539" w:author="Xufeng Lin" w:date="2025-04-17T14:38:00Z" w16du:dateUtc="2025-04-17T04:38:00Z"/>
          <w:b/>
          <w:bCs/>
        </w:rPr>
      </w:pPr>
      <w:del w:id="540" w:author="Xufeng Lin" w:date="2025-04-17T14:38:00Z" w16du:dateUtc="2025-04-17T04:38:00Z">
        <w:r w:rsidRPr="00C21E82" w:rsidDel="0067745B">
          <w:rPr>
            <w:b/>
            <w:bCs/>
          </w:rPr>
          <w:delText>Dark Line</w:delText>
        </w:r>
        <w:r w:rsidDel="0067745B">
          <w:rPr>
            <w:b/>
            <w:bCs/>
          </w:rPr>
          <w:delText xml:space="preserve">: </w:delText>
        </w:r>
        <w:r w:rsidDel="0067745B">
          <w:delText>Tick box to enable detection of dark fibres on a light background (such as PicrosiriusRed staining). Untick when processing images with light fibres on a dark background (fluorescent or SHG images).</w:delText>
        </w:r>
      </w:del>
    </w:p>
    <w:p w14:paraId="05992810" w14:textId="7A83E1A3" w:rsidR="000C023D" w:rsidRPr="00071665" w:rsidDel="0067745B" w:rsidRDefault="000C023D" w:rsidP="000C023D">
      <w:pPr>
        <w:pStyle w:val="ListParagraph"/>
        <w:numPr>
          <w:ilvl w:val="0"/>
          <w:numId w:val="41"/>
        </w:numPr>
        <w:rPr>
          <w:del w:id="541" w:author="Xufeng Lin" w:date="2025-04-17T14:38:00Z" w16du:dateUtc="2025-04-17T04:38:00Z"/>
          <w:b/>
          <w:bCs/>
        </w:rPr>
      </w:pPr>
      <w:del w:id="542" w:author="Xufeng Lin" w:date="2025-04-17T14:38:00Z" w16du:dateUtc="2025-04-17T04:38:00Z">
        <w:r w:rsidRPr="00C21E82" w:rsidDel="0067745B">
          <w:rPr>
            <w:b/>
            <w:bCs/>
          </w:rPr>
          <w:delText xml:space="preserve">Extend </w:delText>
        </w:r>
      </w:del>
      <w:del w:id="543" w:author="Xufeng Lin" w:date="2025-04-17T14:36:00Z" w16du:dateUtc="2025-04-17T04:36:00Z">
        <w:r w:rsidRPr="00C21E82" w:rsidDel="0067745B">
          <w:rPr>
            <w:b/>
            <w:bCs/>
          </w:rPr>
          <w:delText>l</w:delText>
        </w:r>
      </w:del>
      <w:del w:id="544" w:author="Xufeng Lin" w:date="2025-04-17T14:38:00Z" w16du:dateUtc="2025-04-17T04:38:00Z">
        <w:r w:rsidRPr="00C21E82" w:rsidDel="0067745B">
          <w:rPr>
            <w:b/>
            <w:bCs/>
          </w:rPr>
          <w:delText>ine</w:delText>
        </w:r>
        <w:r w:rsidDel="0067745B">
          <w:rPr>
            <w:b/>
            <w:bCs/>
          </w:rPr>
          <w:delText xml:space="preserve">: </w:delText>
        </w:r>
        <w:r w:rsidDel="0067745B">
          <w:delText>Tick box that enables fibre detection near junctions. This can lead to fibre artefacts and needs to be carefully assessed.</w:delText>
        </w:r>
      </w:del>
    </w:p>
    <w:p w14:paraId="5FA2ABDA" w14:textId="77777777" w:rsidR="000C023D" w:rsidRPr="007375ED" w:rsidRDefault="000C023D" w:rsidP="000C023D">
      <w:pPr>
        <w:pStyle w:val="ListParagraph"/>
        <w:ind w:left="360"/>
        <w:rPr>
          <w:rFonts w:cstheme="minorHAnsi"/>
        </w:rPr>
      </w:pPr>
    </w:p>
    <w:p w14:paraId="7EA7B351" w14:textId="4F066399" w:rsidR="000C023D" w:rsidDel="0067745B" w:rsidRDefault="0067745B" w:rsidP="000C023D">
      <w:pPr>
        <w:rPr>
          <w:del w:id="545" w:author="Xufeng Lin" w:date="2025-04-17T14:40:00Z" w16du:dateUtc="2025-04-17T04:40:00Z"/>
        </w:rPr>
      </w:pPr>
      <w:r>
        <w:rPr>
          <w:noProof/>
        </w:rPr>
        <w:lastRenderedPageBreak/>
        <w:drawing>
          <wp:anchor distT="0" distB="0" distL="114300" distR="114300" simplePos="0" relativeHeight="251684864" behindDoc="0" locked="0" layoutInCell="1" allowOverlap="1" wp14:anchorId="0465D134" wp14:editId="25FC2353">
            <wp:simplePos x="0" y="0"/>
            <wp:positionH relativeFrom="column">
              <wp:posOffset>1978660</wp:posOffset>
            </wp:positionH>
            <wp:positionV relativeFrom="page">
              <wp:posOffset>1116320</wp:posOffset>
            </wp:positionV>
            <wp:extent cx="4129367" cy="4272394"/>
            <wp:effectExtent l="0" t="0" r="0" b="0"/>
            <wp:wrapNone/>
            <wp:docPr id="184053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9980" name="Picture 1840539980"/>
                    <pic:cNvPicPr/>
                  </pic:nvPicPr>
                  <pic:blipFill rotWithShape="1">
                    <a:blip r:embed="rId13" cstate="print">
                      <a:extLst>
                        <a:ext uri="{28A0092B-C50C-407E-A947-70E740481C1C}">
                          <a14:useLocalDpi xmlns:a14="http://schemas.microsoft.com/office/drawing/2010/main" val="0"/>
                        </a:ext>
                      </a:extLst>
                    </a:blip>
                    <a:srcRect l="16455" r="15525"/>
                    <a:stretch/>
                  </pic:blipFill>
                  <pic:spPr bwMode="auto">
                    <a:xfrm>
                      <a:off x="0" y="0"/>
                      <a:ext cx="4129367" cy="427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546" w:author="Xufeng Lin" w:date="2025-04-17T14:40:00Z" w16du:dateUtc="2025-04-17T04:40:00Z">
        <w:r w:rsidR="000C023D" w:rsidRPr="00444E00" w:rsidDel="0067745B">
          <w:rPr>
            <w:u w:val="single"/>
          </w:rPr>
          <w:delText>Note</w:delText>
        </w:r>
        <w:r w:rsidR="000C023D" w:rsidDel="0067745B">
          <w:delText>: After completion of parameter selection for ‘segmentation’ and ‘detection’, the user must export the binary image to be then used for determination of the gap analysis parameters in the following step.</w:delText>
        </w:r>
      </w:del>
    </w:p>
    <w:p w14:paraId="02972490" w14:textId="4BBDE4FC" w:rsidR="000C023D" w:rsidRDefault="00950ED8" w:rsidP="000C023D">
      <w:pPr>
        <w:pStyle w:val="ListParagraph"/>
        <w:ind w:left="0"/>
      </w:pPr>
      <w:r>
        <w:rPr>
          <w:noProof/>
        </w:rPr>
        <mc:AlternateContent>
          <mc:Choice Requires="wps">
            <w:drawing>
              <wp:anchor distT="0" distB="0" distL="114300" distR="114300" simplePos="0" relativeHeight="251681792" behindDoc="0" locked="0" layoutInCell="1" allowOverlap="1" wp14:anchorId="60657323" wp14:editId="5F173A87">
                <wp:simplePos x="0" y="0"/>
                <wp:positionH relativeFrom="column">
                  <wp:posOffset>-169420</wp:posOffset>
                </wp:positionH>
                <wp:positionV relativeFrom="paragraph">
                  <wp:posOffset>878205</wp:posOffset>
                </wp:positionV>
                <wp:extent cx="304800" cy="238760"/>
                <wp:effectExtent l="0" t="0" r="0" b="0"/>
                <wp:wrapNone/>
                <wp:docPr id="928267872" name="Text Box 13"/>
                <wp:cNvGraphicFramePr/>
                <a:graphic xmlns:a="http://schemas.openxmlformats.org/drawingml/2006/main">
                  <a:graphicData uri="http://schemas.microsoft.com/office/word/2010/wordprocessingShape">
                    <wps:wsp>
                      <wps:cNvSpPr txBox="1"/>
                      <wps:spPr>
                        <a:xfrm>
                          <a:off x="0" y="0"/>
                          <a:ext cx="304800" cy="238760"/>
                        </a:xfrm>
                        <a:prstGeom prst="rect">
                          <a:avLst/>
                        </a:prstGeom>
                        <a:noFill/>
                        <a:ln w="6350">
                          <a:noFill/>
                        </a:ln>
                      </wps:spPr>
                      <wps:txbx>
                        <w:txbxContent>
                          <w:p w14:paraId="775749DC" w14:textId="0665ADAD" w:rsidR="00950ED8" w:rsidRPr="00950ED8" w:rsidRDefault="00950ED8" w:rsidP="00950ED8">
                            <w:pPr>
                              <w:rPr>
                                <w:color w:val="FF0000"/>
                                <w:lang w:eastAsia="zh-CN"/>
                              </w:rPr>
                            </w:pPr>
                            <w:r>
                              <w:rPr>
                                <w:rFonts w:hint="eastAsia"/>
                                <w:color w:val="FF0000"/>
                                <w:lang w:eastAsia="zh-C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7323" id="Text Box 13" o:spid="_x0000_s1039" type="#_x0000_t202" style="position:absolute;margin-left:-13.35pt;margin-top:69.15pt;width:24pt;height:1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" filled="f" stroked="f" strokeweight=".5pt">
                <v:textbox>
                  <w:txbxContent>
                    <w:p w14:paraId="775749DC" w14:textId="0665ADAD" w:rsidR="00950ED8" w:rsidRPr="00950ED8" w:rsidRDefault="00950ED8" w:rsidP="00950ED8">
                      <w:pPr>
                        <w:rPr>
                          <w:color w:val="FF0000"/>
                          <w:lang w:eastAsia="zh-CN"/>
                        </w:rPr>
                      </w:pPr>
                      <w:r>
                        <w:rPr>
                          <w:rFonts w:hint="eastAsia"/>
                          <w:color w:val="FF0000"/>
                          <w:lang w:eastAsia="zh-CN"/>
                        </w:rPr>
                        <w:t>3</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7F1332B" wp14:editId="15C48CB3">
                <wp:simplePos x="0" y="0"/>
                <wp:positionH relativeFrom="column">
                  <wp:posOffset>504315</wp:posOffset>
                </wp:positionH>
                <wp:positionV relativeFrom="paragraph">
                  <wp:posOffset>920115</wp:posOffset>
                </wp:positionV>
                <wp:extent cx="305320" cy="239384"/>
                <wp:effectExtent l="0" t="0" r="0" b="0"/>
                <wp:wrapNone/>
                <wp:docPr id="11035321" name="Text Box 13"/>
                <wp:cNvGraphicFramePr/>
                <a:graphic xmlns:a="http://schemas.openxmlformats.org/drawingml/2006/main">
                  <a:graphicData uri="http://schemas.microsoft.com/office/word/2010/wordprocessingShape">
                    <wps:wsp>
                      <wps:cNvSpPr txBox="1"/>
                      <wps:spPr>
                        <a:xfrm>
                          <a:off x="0" y="0"/>
                          <a:ext cx="305320" cy="239384"/>
                        </a:xfrm>
                        <a:prstGeom prst="rect">
                          <a:avLst/>
                        </a:prstGeom>
                        <a:noFill/>
                        <a:ln w="6350">
                          <a:noFill/>
                        </a:ln>
                      </wps:spPr>
                      <wps:txbx>
                        <w:txbxContent>
                          <w:p w14:paraId="41780C7A" w14:textId="18300750" w:rsidR="00950ED8" w:rsidRPr="00950ED8" w:rsidRDefault="00950ED8" w:rsidP="00950ED8">
                            <w:pPr>
                              <w:rPr>
                                <w:color w:val="FF0000"/>
                                <w:lang w:eastAsia="zh-CN"/>
                              </w:rPr>
                            </w:pPr>
                            <w:r>
                              <w:rPr>
                                <w:rFonts w:hint="eastAsia"/>
                                <w:color w:val="FF0000"/>
                                <w:lang w:eastAsia="zh-C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332B" id="_x0000_s1040" type="#_x0000_t202" style="position:absolute;margin-left:39.7pt;margin-top:72.45pt;width:24.05pt;height:1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" filled="f" stroked="f" strokeweight=".5pt">
                <v:textbox>
                  <w:txbxContent>
                    <w:p w14:paraId="41780C7A" w14:textId="18300750" w:rsidR="00950ED8" w:rsidRPr="00950ED8" w:rsidRDefault="00950ED8" w:rsidP="00950ED8">
                      <w:pPr>
                        <w:rPr>
                          <w:color w:val="FF0000"/>
                          <w:lang w:eastAsia="zh-CN"/>
                        </w:rPr>
                      </w:pPr>
                      <w:r>
                        <w:rPr>
                          <w:rFonts w:hint="eastAsia"/>
                          <w:color w:val="FF0000"/>
                          <w:lang w:eastAsia="zh-CN"/>
                        </w:rPr>
                        <w:t>4</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ADDDEAF" wp14:editId="5A2E3265">
                <wp:simplePos x="0" y="0"/>
                <wp:positionH relativeFrom="column">
                  <wp:posOffset>-14990</wp:posOffset>
                </wp:positionH>
                <wp:positionV relativeFrom="paragraph">
                  <wp:posOffset>268459</wp:posOffset>
                </wp:positionV>
                <wp:extent cx="299803" cy="239385"/>
                <wp:effectExtent l="0" t="0" r="0" b="0"/>
                <wp:wrapNone/>
                <wp:docPr id="1996552462" name="Text Box 13"/>
                <wp:cNvGraphicFramePr/>
                <a:graphic xmlns:a="http://schemas.openxmlformats.org/drawingml/2006/main">
                  <a:graphicData uri="http://schemas.microsoft.com/office/word/2010/wordprocessingShape">
                    <wps:wsp>
                      <wps:cNvSpPr txBox="1"/>
                      <wps:spPr>
                        <a:xfrm>
                          <a:off x="0" y="0"/>
                          <a:ext cx="299803" cy="239385"/>
                        </a:xfrm>
                        <a:prstGeom prst="rect">
                          <a:avLst/>
                        </a:prstGeom>
                        <a:noFill/>
                        <a:ln w="6350">
                          <a:noFill/>
                        </a:ln>
                      </wps:spPr>
                      <wps:txbx>
                        <w:txbxContent>
                          <w:p w14:paraId="65EC9631" w14:textId="42D26A9A" w:rsidR="00950ED8" w:rsidRPr="00950ED8" w:rsidRDefault="00950ED8" w:rsidP="00950ED8">
                            <w:pPr>
                              <w:rPr>
                                <w:color w:val="FF0000"/>
                                <w:lang w:eastAsia="zh-CN"/>
                              </w:rPr>
                            </w:pPr>
                            <w:r>
                              <w:rPr>
                                <w:rFonts w:hint="eastAsia"/>
                                <w:color w:val="FF0000"/>
                                <w:lang w:eastAsia="zh-C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DEAF" id="_x0000_s1041" type="#_x0000_t202" style="position:absolute;margin-left:-1.2pt;margin-top:21.15pt;width:23.6pt;height:18.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" filled="f" stroked="f" strokeweight=".5pt">
                <v:textbox>
                  <w:txbxContent>
                    <w:p w14:paraId="65EC9631" w14:textId="42D26A9A" w:rsidR="00950ED8" w:rsidRPr="00950ED8" w:rsidRDefault="00950ED8" w:rsidP="00950ED8">
                      <w:pPr>
                        <w:rPr>
                          <w:color w:val="FF0000"/>
                          <w:lang w:eastAsia="zh-CN"/>
                        </w:rPr>
                      </w:pPr>
                      <w:r>
                        <w:rPr>
                          <w:rFonts w:hint="eastAsia"/>
                          <w:color w:val="FF0000"/>
                          <w:lang w:eastAsia="zh-CN"/>
                        </w:rPr>
                        <w:t>2</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FF668F5" wp14:editId="4789595F">
                <wp:simplePos x="0" y="0"/>
                <wp:positionH relativeFrom="column">
                  <wp:posOffset>306955</wp:posOffset>
                </wp:positionH>
                <wp:positionV relativeFrom="paragraph">
                  <wp:posOffset>184597</wp:posOffset>
                </wp:positionV>
                <wp:extent cx="305320" cy="277318"/>
                <wp:effectExtent l="0" t="0" r="0" b="0"/>
                <wp:wrapNone/>
                <wp:docPr id="1949664099" name="Text Box 13"/>
                <wp:cNvGraphicFramePr/>
                <a:graphic xmlns:a="http://schemas.openxmlformats.org/drawingml/2006/main">
                  <a:graphicData uri="http://schemas.microsoft.com/office/word/2010/wordprocessingShape">
                    <wps:wsp>
                      <wps:cNvSpPr txBox="1"/>
                      <wps:spPr>
                        <a:xfrm>
                          <a:off x="0" y="0"/>
                          <a:ext cx="305320" cy="277318"/>
                        </a:xfrm>
                        <a:prstGeom prst="rect">
                          <a:avLst/>
                        </a:prstGeom>
                        <a:noFill/>
                        <a:ln w="6350">
                          <a:noFill/>
                        </a:ln>
                      </wps:spPr>
                      <wps:txbx>
                        <w:txbxContent>
                          <w:p w14:paraId="6DF2C8CF" w14:textId="16CB1929" w:rsidR="00950ED8" w:rsidRPr="00950ED8" w:rsidRDefault="00950ED8">
                            <w:pPr>
                              <w:rPr>
                                <w:color w:val="FF0000"/>
                                <w:lang w:eastAsia="zh-CN"/>
                              </w:rPr>
                            </w:pPr>
                            <w:r w:rsidRPr="00950ED8">
                              <w:rPr>
                                <w:rFonts w:hint="eastAsia"/>
                                <w:color w:val="FF0000"/>
                                <w:lang w:eastAsia="zh-C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68F5" id="_x0000_s1042" type="#_x0000_t202" style="position:absolute;margin-left:24.15pt;margin-top:14.55pt;width:24.05pt;height:2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" filled="f" stroked="f" strokeweight=".5pt">
                <v:textbox>
                  <w:txbxContent>
                    <w:p w14:paraId="6DF2C8CF" w14:textId="16CB1929" w:rsidR="00950ED8" w:rsidRPr="00950ED8" w:rsidRDefault="00950ED8">
                      <w:pPr>
                        <w:rPr>
                          <w:color w:val="FF0000"/>
                          <w:lang w:eastAsia="zh-CN"/>
                        </w:rPr>
                      </w:pPr>
                      <w:r w:rsidRPr="00950ED8">
                        <w:rPr>
                          <w:rFonts w:hint="eastAsia"/>
                          <w:color w:val="FF0000"/>
                          <w:lang w:eastAsia="zh-CN"/>
                        </w:rPr>
                        <w:t>1</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3220923" wp14:editId="47DAB0D7">
                <wp:simplePos x="0" y="0"/>
                <wp:positionH relativeFrom="column">
                  <wp:posOffset>650115</wp:posOffset>
                </wp:positionH>
                <wp:positionV relativeFrom="paragraph">
                  <wp:posOffset>1055370</wp:posOffset>
                </wp:positionV>
                <wp:extent cx="592111" cy="142406"/>
                <wp:effectExtent l="0" t="0" r="17780" b="10160"/>
                <wp:wrapNone/>
                <wp:docPr id="122314253" name="Oval 12"/>
                <wp:cNvGraphicFramePr/>
                <a:graphic xmlns:a="http://schemas.openxmlformats.org/drawingml/2006/main">
                  <a:graphicData uri="http://schemas.microsoft.com/office/word/2010/wordprocessingShape">
                    <wps:wsp>
                      <wps:cNvSpPr/>
                      <wps:spPr>
                        <a:xfrm>
                          <a:off x="0" y="0"/>
                          <a:ext cx="592111" cy="14240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71721" id="Oval 12" o:spid="_x0000_s1026" style="position:absolute;margin-left:51.2pt;margin-top:83.1pt;width:46.6pt;height:1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" filled="f" strokecolor="red" strokeweight="1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4B5A0D64" wp14:editId="29A71A8A">
                <wp:simplePos x="0" y="0"/>
                <wp:positionH relativeFrom="column">
                  <wp:posOffset>52466</wp:posOffset>
                </wp:positionH>
                <wp:positionV relativeFrom="paragraph">
                  <wp:posOffset>959287</wp:posOffset>
                </wp:positionV>
                <wp:extent cx="344773" cy="96177"/>
                <wp:effectExtent l="0" t="0" r="11430" b="18415"/>
                <wp:wrapNone/>
                <wp:docPr id="1801613475" name="Oval 12"/>
                <wp:cNvGraphicFramePr/>
                <a:graphic xmlns:a="http://schemas.openxmlformats.org/drawingml/2006/main">
                  <a:graphicData uri="http://schemas.microsoft.com/office/word/2010/wordprocessingShape">
                    <wps:wsp>
                      <wps:cNvSpPr/>
                      <wps:spPr>
                        <a:xfrm>
                          <a:off x="0" y="0"/>
                          <a:ext cx="344773" cy="961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A37CF1" id="Oval 12" o:spid="_x0000_s1026" style="position:absolute;margin-left:4.15pt;margin-top:75.55pt;width:27.15pt;height:7.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" filled="f" strokecolor="red" strokeweight="1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2AE0E3C0" wp14:editId="1802D2CC">
                <wp:simplePos x="0" y="0"/>
                <wp:positionH relativeFrom="column">
                  <wp:posOffset>51945</wp:posOffset>
                </wp:positionH>
                <wp:positionV relativeFrom="paragraph">
                  <wp:posOffset>461645</wp:posOffset>
                </wp:positionV>
                <wp:extent cx="1813810" cy="496248"/>
                <wp:effectExtent l="0" t="0" r="15240" b="12065"/>
                <wp:wrapNone/>
                <wp:docPr id="961167644" name="Rectangle 11"/>
                <wp:cNvGraphicFramePr/>
                <a:graphic xmlns:a="http://schemas.openxmlformats.org/drawingml/2006/main">
                  <a:graphicData uri="http://schemas.microsoft.com/office/word/2010/wordprocessingShape">
                    <wps:wsp>
                      <wps:cNvSpPr/>
                      <wps:spPr>
                        <a:xfrm>
                          <a:off x="0" y="0"/>
                          <a:ext cx="1813810" cy="4962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EFF667" id="Rectangle 11" o:spid="_x0000_s1026" style="position:absolute;margin-left:4.1pt;margin-top:36.35pt;width:142.8pt;height:39.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15701BAF" wp14:editId="160E8C23">
                <wp:simplePos x="0" y="0"/>
                <wp:positionH relativeFrom="column">
                  <wp:posOffset>501775</wp:posOffset>
                </wp:positionH>
                <wp:positionV relativeFrom="paragraph">
                  <wp:posOffset>289560</wp:posOffset>
                </wp:positionV>
                <wp:extent cx="479685" cy="171336"/>
                <wp:effectExtent l="0" t="0" r="15875" b="6985"/>
                <wp:wrapNone/>
                <wp:docPr id="1242885210" name="Oval 10"/>
                <wp:cNvGraphicFramePr/>
                <a:graphic xmlns:a="http://schemas.openxmlformats.org/drawingml/2006/main">
                  <a:graphicData uri="http://schemas.microsoft.com/office/word/2010/wordprocessingShape">
                    <wps:wsp>
                      <wps:cNvSpPr/>
                      <wps:spPr>
                        <a:xfrm>
                          <a:off x="0" y="0"/>
                          <a:ext cx="479685" cy="17133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FCDEC" id="Oval 10" o:spid="_x0000_s1026" style="position:absolute;margin-left:39.5pt;margin-top:22.8pt;width:37.75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" filled="f" strokecolor="red" strokeweight="1pt">
                <v:stroke joinstyle="miter"/>
              </v:oval>
            </w:pict>
          </mc:Fallback>
        </mc:AlternateContent>
      </w:r>
      <w:r>
        <w:rPr>
          <w:noProof/>
        </w:rPr>
        <w:drawing>
          <wp:inline distT="0" distB="0" distL="0" distR="0" wp14:anchorId="29053271" wp14:editId="0D2D40A4">
            <wp:extent cx="1926236" cy="4302125"/>
            <wp:effectExtent l="0" t="0" r="4445" b="3175"/>
            <wp:docPr id="214830185" name="Picture 9" descr="A black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0185" name="Picture 9" descr="A black rectangular object with a white bord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1010" cy="4379791"/>
                    </a:xfrm>
                    <a:prstGeom prst="rect">
                      <a:avLst/>
                    </a:prstGeom>
                  </pic:spPr>
                </pic:pic>
              </a:graphicData>
            </a:graphic>
          </wp:inline>
        </w:drawing>
      </w:r>
    </w:p>
    <w:p w14:paraId="7B625EC8" w14:textId="77777777" w:rsidR="000C023D" w:rsidRDefault="000C023D" w:rsidP="000C023D">
      <w:pPr>
        <w:pStyle w:val="ListParagraph"/>
        <w:ind w:left="0"/>
      </w:pPr>
    </w:p>
    <w:p w14:paraId="07DB20E3" w14:textId="77777777" w:rsidR="000C023D" w:rsidRDefault="000C023D" w:rsidP="000C023D">
      <w:pPr>
        <w:pStyle w:val="ListParagraph"/>
        <w:ind w:left="0"/>
      </w:pPr>
    </w:p>
    <w:p w14:paraId="61A0D426" w14:textId="6767A059" w:rsidR="00EA0C35" w:rsidRPr="008C62F6" w:rsidRDefault="00697C70" w:rsidP="008C62F6">
      <w:pPr>
        <w:pStyle w:val="Heading2"/>
        <w:rPr>
          <w:ins w:id="547" w:author="Xufeng Lin" w:date="2025-04-22T12:02:00Z" w16du:dateUtc="2025-04-22T02:02:00Z"/>
          <w:lang w:eastAsia="zh-CN"/>
        </w:rPr>
        <w:pPrChange w:id="548" w:author="Xufeng Lin" w:date="2025-04-22T14:50:00Z" w16du:dateUtc="2025-04-22T04:50:00Z">
          <w:pPr>
            <w:pStyle w:val="ListParagraph"/>
            <w:ind w:left="0"/>
          </w:pPr>
        </w:pPrChange>
      </w:pPr>
      <w:bookmarkStart w:id="549" w:name="_Toc196229399"/>
      <w:ins w:id="550" w:author="Xufeng Lin" w:date="2025-04-22T15:37:00Z" w16du:dateUtc="2025-04-22T05:37:00Z">
        <w:r>
          <w:rPr>
            <w:rFonts w:hint="eastAsia"/>
            <w:lang w:eastAsia="zh-CN"/>
          </w:rPr>
          <w:t xml:space="preserve">2.3 </w:t>
        </w:r>
      </w:ins>
      <w:ins w:id="551" w:author="Xufeng Lin" w:date="2025-04-22T12:03:00Z" w16du:dateUtc="2025-04-22T02:03:00Z">
        <w:r w:rsidR="00EA0C35">
          <w:rPr>
            <w:rFonts w:hint="eastAsia"/>
            <w:lang w:eastAsia="zh-CN"/>
          </w:rPr>
          <w:t>Gap Analysis</w:t>
        </w:r>
      </w:ins>
      <w:bookmarkEnd w:id="549"/>
    </w:p>
    <w:p w14:paraId="490B75A7" w14:textId="40CF0934" w:rsidR="000C023D" w:rsidRDefault="000C023D" w:rsidP="000C023D">
      <w:pPr>
        <w:pStyle w:val="ListParagraph"/>
        <w:ind w:left="0"/>
      </w:pPr>
      <w:r>
        <w:t>The ‘</w:t>
      </w:r>
      <w:r>
        <w:rPr>
          <w:b/>
          <w:bCs/>
        </w:rPr>
        <w:t>Gap Analysis</w:t>
      </w:r>
      <w:r>
        <w:t xml:space="preserve">’ tab </w:t>
      </w:r>
      <w:del w:id="552" w:author="Xufeng Lin" w:date="2025-04-17T14:43:00Z" w16du:dateUtc="2025-04-17T04:43:00Z">
        <w:r w:rsidDel="00C02FC1">
          <w:delText xml:space="preserve">of ParamPlay </w:delText>
        </w:r>
      </w:del>
      <w:r>
        <w:t xml:space="preserve">defines the parameters for gap analysis as described </w:t>
      </w:r>
      <w:del w:id="553" w:author="Xufeng Lin" w:date="2025-04-17T14:43:00Z" w16du:dateUtc="2025-04-17T04:43:00Z">
        <w:r w:rsidDel="00C02FC1">
          <w:delText>above</w:delText>
        </w:r>
      </w:del>
      <w:ins w:id="554" w:author="Xufeng Lin" w:date="2025-04-17T14:43:00Z" w16du:dateUtc="2025-04-17T04:43:00Z">
        <w:r w:rsidR="00C02FC1">
          <w:rPr>
            <w:rFonts w:hint="eastAsia"/>
            <w:lang w:eastAsia="zh-CN"/>
          </w:rPr>
          <w:t>below:</w:t>
        </w:r>
      </w:ins>
      <w:del w:id="555" w:author="Xufeng Lin" w:date="2025-04-17T14:43:00Z" w16du:dateUtc="2025-04-17T04:43:00Z">
        <w:r w:rsidDel="00C02FC1">
          <w:delText>.</w:delText>
        </w:r>
      </w:del>
      <w:r>
        <w:t xml:space="preserve"> </w:t>
      </w:r>
    </w:p>
    <w:p w14:paraId="57AD616E" w14:textId="77777777" w:rsidR="000C023D" w:rsidRPr="00C21E82" w:rsidRDefault="000C023D" w:rsidP="000C023D">
      <w:pPr>
        <w:pStyle w:val="ListParagraph"/>
        <w:numPr>
          <w:ilvl w:val="0"/>
          <w:numId w:val="42"/>
        </w:numPr>
      </w:pPr>
      <w:r w:rsidRPr="00B13AA9">
        <w:rPr>
          <w:b/>
          <w:bCs/>
        </w:rPr>
        <w:t>Minimum gap diameter</w:t>
      </w:r>
      <w:r>
        <w:t xml:space="preserve">: </w:t>
      </w:r>
      <w:r w:rsidRPr="007C4E69">
        <w:t xml:space="preserve">the minimum diameter of detected gaps (pixels). </w:t>
      </w:r>
    </w:p>
    <w:p w14:paraId="317FAA07" w14:textId="690D6837" w:rsidR="000C023D" w:rsidRDefault="000C023D" w:rsidP="000C023D">
      <w:pPr>
        <w:pStyle w:val="ListParagraph"/>
        <w:numPr>
          <w:ilvl w:val="0"/>
          <w:numId w:val="42"/>
        </w:numPr>
        <w:rPr>
          <w:lang w:eastAsia="zh-CN"/>
        </w:rPr>
      </w:pPr>
      <w:r w:rsidRPr="00B13AA9">
        <w:rPr>
          <w:b/>
          <w:bCs/>
        </w:rPr>
        <w:t>Max Display HDM:</w:t>
      </w:r>
      <w:r w:rsidRPr="00C21E82">
        <w:t xml:space="preserve"> the maximum intensity value of the high</w:t>
      </w:r>
      <w:r>
        <w:t>-</w:t>
      </w:r>
      <w:r w:rsidRPr="00C21E82">
        <w:t xml:space="preserve">density matrix. </w:t>
      </w:r>
    </w:p>
    <w:p w14:paraId="114B5663" w14:textId="61DC4842" w:rsidR="004A53CF" w:rsidRDefault="00065633" w:rsidP="004A53CF">
      <w:pPr>
        <w:rPr>
          <w:lang w:eastAsia="zh-CN"/>
        </w:rPr>
      </w:pPr>
      <w:r>
        <w:rPr>
          <w:rFonts w:hint="eastAsia"/>
          <w:noProof/>
          <w:lang w:eastAsia="zh-CN"/>
        </w:rPr>
        <w:lastRenderedPageBreak/>
        <w:drawing>
          <wp:anchor distT="0" distB="0" distL="114300" distR="114300" simplePos="0" relativeHeight="251695104" behindDoc="0" locked="0" layoutInCell="1" allowOverlap="1" wp14:anchorId="4FE1F060" wp14:editId="2A26C392">
            <wp:simplePos x="0" y="0"/>
            <wp:positionH relativeFrom="column">
              <wp:posOffset>2248142</wp:posOffset>
            </wp:positionH>
            <wp:positionV relativeFrom="paragraph">
              <wp:posOffset>740805</wp:posOffset>
            </wp:positionV>
            <wp:extent cx="3537679" cy="3497912"/>
            <wp:effectExtent l="0" t="0" r="5715" b="0"/>
            <wp:wrapNone/>
            <wp:docPr id="4855129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2906" name="Picture 4855129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679" cy="349791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19C28FF5" wp14:editId="10D6799E">
                <wp:simplePos x="0" y="0"/>
                <wp:positionH relativeFrom="column">
                  <wp:posOffset>1351280</wp:posOffset>
                </wp:positionH>
                <wp:positionV relativeFrom="paragraph">
                  <wp:posOffset>479425</wp:posOffset>
                </wp:positionV>
                <wp:extent cx="591820" cy="142240"/>
                <wp:effectExtent l="0" t="0" r="17780" b="10160"/>
                <wp:wrapNone/>
                <wp:docPr id="1811694251" name="Oval 12"/>
                <wp:cNvGraphicFramePr/>
                <a:graphic xmlns:a="http://schemas.openxmlformats.org/drawingml/2006/main">
                  <a:graphicData uri="http://schemas.microsoft.com/office/word/2010/wordprocessingShape">
                    <wps:wsp>
                      <wps:cNvSpPr/>
                      <wps:spPr>
                        <a:xfrm>
                          <a:off x="0" y="0"/>
                          <a:ext cx="591820" cy="1422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4464E" id="Oval 12" o:spid="_x0000_s1026" style="position:absolute;margin-left:106.4pt;margin-top:37.75pt;width:46.6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" filled="f" strokecolor="red" strokeweight="1pt">
                <v:stroke joinstyle="miter"/>
              </v:oval>
            </w:pict>
          </mc:Fallback>
        </mc:AlternateContent>
      </w:r>
      <w:r>
        <w:rPr>
          <w:noProof/>
        </w:rPr>
        <mc:AlternateContent>
          <mc:Choice Requires="wps">
            <w:drawing>
              <wp:anchor distT="0" distB="0" distL="114300" distR="114300" simplePos="0" relativeHeight="251698176" behindDoc="0" locked="0" layoutInCell="1" allowOverlap="1" wp14:anchorId="6168DABD" wp14:editId="60179554">
                <wp:simplePos x="0" y="0"/>
                <wp:positionH relativeFrom="column">
                  <wp:posOffset>1206104</wp:posOffset>
                </wp:positionH>
                <wp:positionV relativeFrom="paragraph">
                  <wp:posOffset>344774</wp:posOffset>
                </wp:positionV>
                <wp:extent cx="305320" cy="239384"/>
                <wp:effectExtent l="0" t="0" r="0" b="0"/>
                <wp:wrapNone/>
                <wp:docPr id="1097352579" name="Text Box 13"/>
                <wp:cNvGraphicFramePr/>
                <a:graphic xmlns:a="http://schemas.openxmlformats.org/drawingml/2006/main">
                  <a:graphicData uri="http://schemas.microsoft.com/office/word/2010/wordprocessingShape">
                    <wps:wsp>
                      <wps:cNvSpPr txBox="1"/>
                      <wps:spPr>
                        <a:xfrm>
                          <a:off x="0" y="0"/>
                          <a:ext cx="305320" cy="239384"/>
                        </a:xfrm>
                        <a:prstGeom prst="rect">
                          <a:avLst/>
                        </a:prstGeom>
                        <a:noFill/>
                        <a:ln w="6350">
                          <a:noFill/>
                        </a:ln>
                      </wps:spPr>
                      <wps:txbx>
                        <w:txbxContent>
                          <w:p w14:paraId="47001E44" w14:textId="77777777" w:rsidR="00065633" w:rsidRPr="00950ED8" w:rsidRDefault="00065633" w:rsidP="00065633">
                            <w:pPr>
                              <w:rPr>
                                <w:color w:val="FF0000"/>
                                <w:lang w:eastAsia="zh-CN"/>
                              </w:rPr>
                            </w:pPr>
                            <w:r>
                              <w:rPr>
                                <w:rFonts w:hint="eastAsia"/>
                                <w:color w:val="FF0000"/>
                                <w:lang w:eastAsia="zh-C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DABD" id="_x0000_s1043" type="#_x0000_t202" style="position:absolute;margin-left:94.95pt;margin-top:27.15pt;width:24.05pt;height:1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" filled="f" stroked="f" strokeweight=".5pt">
                <v:textbox>
                  <w:txbxContent>
                    <w:p w14:paraId="47001E44" w14:textId="77777777" w:rsidR="00065633" w:rsidRPr="00950ED8" w:rsidRDefault="00065633" w:rsidP="00065633">
                      <w:pPr>
                        <w:rPr>
                          <w:color w:val="FF0000"/>
                          <w:lang w:eastAsia="zh-CN"/>
                        </w:rPr>
                      </w:pPr>
                      <w:r>
                        <w:rPr>
                          <w:rFonts w:hint="eastAsia"/>
                          <w:color w:val="FF0000"/>
                          <w:lang w:eastAsia="zh-CN"/>
                        </w:rPr>
                        <w:t>4</w:t>
                      </w:r>
                    </w:p>
                  </w:txbxContent>
                </v:textbox>
              </v:shape>
            </w:pict>
          </mc:Fallback>
        </mc:AlternateContent>
      </w:r>
      <w:r w:rsidR="004A53CF">
        <w:rPr>
          <w:noProof/>
        </w:rPr>
        <mc:AlternateContent>
          <mc:Choice Requires="wps">
            <w:drawing>
              <wp:anchor distT="0" distB="0" distL="114300" distR="114300" simplePos="0" relativeHeight="251693056" behindDoc="0" locked="0" layoutInCell="1" allowOverlap="1" wp14:anchorId="55E8D0F6" wp14:editId="6D622AD7">
                <wp:simplePos x="0" y="0"/>
                <wp:positionH relativeFrom="column">
                  <wp:posOffset>891665</wp:posOffset>
                </wp:positionH>
                <wp:positionV relativeFrom="paragraph">
                  <wp:posOffset>1520825</wp:posOffset>
                </wp:positionV>
                <wp:extent cx="397239" cy="156314"/>
                <wp:effectExtent l="0" t="0" r="9525" b="8890"/>
                <wp:wrapNone/>
                <wp:docPr id="512320977" name="Oval 12"/>
                <wp:cNvGraphicFramePr/>
                <a:graphic xmlns:a="http://schemas.openxmlformats.org/drawingml/2006/main">
                  <a:graphicData uri="http://schemas.microsoft.com/office/word/2010/wordprocessingShape">
                    <wps:wsp>
                      <wps:cNvSpPr/>
                      <wps:spPr>
                        <a:xfrm>
                          <a:off x="0" y="0"/>
                          <a:ext cx="397239" cy="15631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22723" id="Oval 12" o:spid="_x0000_s1026" style="position:absolute;margin-left:70.2pt;margin-top:119.75pt;width:31.3pt;height:12.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" filled="f" strokecolor="red" strokeweight="1pt">
                <v:stroke joinstyle="miter"/>
              </v:oval>
            </w:pict>
          </mc:Fallback>
        </mc:AlternateContent>
      </w:r>
      <w:r w:rsidR="004A53CF">
        <w:rPr>
          <w:noProof/>
        </w:rPr>
        <mc:AlternateContent>
          <mc:Choice Requires="wps">
            <w:drawing>
              <wp:anchor distT="0" distB="0" distL="114300" distR="114300" simplePos="0" relativeHeight="251694080" behindDoc="0" locked="0" layoutInCell="1" allowOverlap="1" wp14:anchorId="66780D8C" wp14:editId="6A1279DB">
                <wp:simplePos x="0" y="0"/>
                <wp:positionH relativeFrom="column">
                  <wp:posOffset>688975</wp:posOffset>
                </wp:positionH>
                <wp:positionV relativeFrom="paragraph">
                  <wp:posOffset>1468755</wp:posOffset>
                </wp:positionV>
                <wp:extent cx="304800" cy="238760"/>
                <wp:effectExtent l="0" t="0" r="0" b="0"/>
                <wp:wrapNone/>
                <wp:docPr id="1459387317" name="Text Box 13"/>
                <wp:cNvGraphicFramePr/>
                <a:graphic xmlns:a="http://schemas.openxmlformats.org/drawingml/2006/main">
                  <a:graphicData uri="http://schemas.microsoft.com/office/word/2010/wordprocessingShape">
                    <wps:wsp>
                      <wps:cNvSpPr txBox="1"/>
                      <wps:spPr>
                        <a:xfrm>
                          <a:off x="0" y="0"/>
                          <a:ext cx="304800" cy="238760"/>
                        </a:xfrm>
                        <a:prstGeom prst="rect">
                          <a:avLst/>
                        </a:prstGeom>
                        <a:noFill/>
                        <a:ln w="6350">
                          <a:noFill/>
                        </a:ln>
                      </wps:spPr>
                      <wps:txbx>
                        <w:txbxContent>
                          <w:p w14:paraId="2122BCBD" w14:textId="77777777" w:rsidR="004A53CF" w:rsidRPr="00950ED8" w:rsidRDefault="004A53CF" w:rsidP="004A53CF">
                            <w:pPr>
                              <w:rPr>
                                <w:color w:val="FF0000"/>
                                <w:lang w:eastAsia="zh-CN"/>
                              </w:rPr>
                            </w:pPr>
                            <w:r>
                              <w:rPr>
                                <w:rFonts w:hint="eastAsia"/>
                                <w:color w:val="FF0000"/>
                                <w:lang w:eastAsia="zh-C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80D8C" id="_x0000_s1044" type="#_x0000_t202" style="position:absolute;margin-left:54.25pt;margin-top:115.65pt;width:24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" filled="f" stroked="f" strokeweight=".5pt">
                <v:textbox>
                  <w:txbxContent>
                    <w:p w14:paraId="2122BCBD" w14:textId="77777777" w:rsidR="004A53CF" w:rsidRPr="00950ED8" w:rsidRDefault="004A53CF" w:rsidP="004A53CF">
                      <w:pPr>
                        <w:rPr>
                          <w:color w:val="FF0000"/>
                          <w:lang w:eastAsia="zh-CN"/>
                        </w:rPr>
                      </w:pPr>
                      <w:r>
                        <w:rPr>
                          <w:rFonts w:hint="eastAsia"/>
                          <w:color w:val="FF0000"/>
                          <w:lang w:eastAsia="zh-CN"/>
                        </w:rPr>
                        <w:t>3</w:t>
                      </w:r>
                    </w:p>
                  </w:txbxContent>
                </v:textbox>
              </v:shape>
            </w:pict>
          </mc:Fallback>
        </mc:AlternateContent>
      </w:r>
      <w:r w:rsidR="004A53CF">
        <w:rPr>
          <w:noProof/>
        </w:rPr>
        <mc:AlternateContent>
          <mc:Choice Requires="wps">
            <w:drawing>
              <wp:anchor distT="0" distB="0" distL="114300" distR="114300" simplePos="0" relativeHeight="251691008" behindDoc="0" locked="0" layoutInCell="1" allowOverlap="1" wp14:anchorId="475B30DA" wp14:editId="61D9BB38">
                <wp:simplePos x="0" y="0"/>
                <wp:positionH relativeFrom="column">
                  <wp:posOffset>0</wp:posOffset>
                </wp:positionH>
                <wp:positionV relativeFrom="paragraph">
                  <wp:posOffset>742013</wp:posOffset>
                </wp:positionV>
                <wp:extent cx="344774" cy="277318"/>
                <wp:effectExtent l="0" t="0" r="0" b="0"/>
                <wp:wrapNone/>
                <wp:docPr id="1094208541" name="Text Box 13"/>
                <wp:cNvGraphicFramePr/>
                <a:graphic xmlns:a="http://schemas.openxmlformats.org/drawingml/2006/main">
                  <a:graphicData uri="http://schemas.microsoft.com/office/word/2010/wordprocessingShape">
                    <wps:wsp>
                      <wps:cNvSpPr txBox="1"/>
                      <wps:spPr>
                        <a:xfrm>
                          <a:off x="0" y="0"/>
                          <a:ext cx="344774" cy="277318"/>
                        </a:xfrm>
                        <a:prstGeom prst="rect">
                          <a:avLst/>
                        </a:prstGeom>
                        <a:noFill/>
                        <a:ln w="6350">
                          <a:noFill/>
                        </a:ln>
                      </wps:spPr>
                      <wps:txbx>
                        <w:txbxContent>
                          <w:p w14:paraId="0AD4DAD5" w14:textId="4F32A7A3" w:rsidR="004A53CF" w:rsidRPr="00950ED8" w:rsidRDefault="004A53CF" w:rsidP="004A53CF">
                            <w:pPr>
                              <w:rPr>
                                <w:color w:val="FF0000"/>
                                <w:lang w:eastAsia="zh-CN"/>
                              </w:rPr>
                            </w:pPr>
                            <w:r>
                              <w:rPr>
                                <w:rFonts w:hint="eastAsia"/>
                                <w:color w:val="FF0000"/>
                                <w:lang w:eastAsia="zh-C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B30DA" id="_x0000_s1045" type="#_x0000_t202" style="position:absolute;margin-left:0;margin-top:58.45pt;width:27.15pt;height:21.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" filled="f" stroked="f" strokeweight=".5pt">
                <v:textbox>
                  <w:txbxContent>
                    <w:p w14:paraId="0AD4DAD5" w14:textId="4F32A7A3" w:rsidR="004A53CF" w:rsidRPr="00950ED8" w:rsidRDefault="004A53CF" w:rsidP="004A53CF">
                      <w:pPr>
                        <w:rPr>
                          <w:color w:val="FF0000"/>
                          <w:lang w:eastAsia="zh-CN"/>
                        </w:rPr>
                      </w:pPr>
                      <w:r>
                        <w:rPr>
                          <w:rFonts w:hint="eastAsia"/>
                          <w:color w:val="FF0000"/>
                          <w:lang w:eastAsia="zh-CN"/>
                        </w:rPr>
                        <w:t>2</w:t>
                      </w:r>
                    </w:p>
                  </w:txbxContent>
                </v:textbox>
              </v:shape>
            </w:pict>
          </mc:Fallback>
        </mc:AlternateContent>
      </w:r>
      <w:r w:rsidR="004A53CF">
        <w:rPr>
          <w:noProof/>
        </w:rPr>
        <mc:AlternateContent>
          <mc:Choice Requires="wps">
            <w:drawing>
              <wp:anchor distT="0" distB="0" distL="114300" distR="114300" simplePos="0" relativeHeight="251688960" behindDoc="0" locked="0" layoutInCell="1" allowOverlap="1" wp14:anchorId="421AB3F1" wp14:editId="78F04C6D">
                <wp:simplePos x="0" y="0"/>
                <wp:positionH relativeFrom="column">
                  <wp:posOffset>89941</wp:posOffset>
                </wp:positionH>
                <wp:positionV relativeFrom="paragraph">
                  <wp:posOffset>944380</wp:posOffset>
                </wp:positionV>
                <wp:extent cx="2031167" cy="239843"/>
                <wp:effectExtent l="0" t="0" r="13970" b="14605"/>
                <wp:wrapNone/>
                <wp:docPr id="1006774715" name="Rectangle 15"/>
                <wp:cNvGraphicFramePr/>
                <a:graphic xmlns:a="http://schemas.openxmlformats.org/drawingml/2006/main">
                  <a:graphicData uri="http://schemas.microsoft.com/office/word/2010/wordprocessingShape">
                    <wps:wsp>
                      <wps:cNvSpPr/>
                      <wps:spPr>
                        <a:xfrm>
                          <a:off x="0" y="0"/>
                          <a:ext cx="2031167" cy="2398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1BD30" id="Rectangle 15" o:spid="_x0000_s1026" style="position:absolute;margin-left:7.1pt;margin-top:74.35pt;width:159.95pt;height:18.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" filled="f" strokecolor="red" strokeweight="1pt"/>
            </w:pict>
          </mc:Fallback>
        </mc:AlternateContent>
      </w:r>
      <w:r w:rsidR="004A53CF">
        <w:rPr>
          <w:noProof/>
        </w:rPr>
        <mc:AlternateContent>
          <mc:Choice Requires="wps">
            <w:drawing>
              <wp:anchor distT="0" distB="0" distL="114300" distR="114300" simplePos="0" relativeHeight="251687936" behindDoc="0" locked="0" layoutInCell="1" allowOverlap="1" wp14:anchorId="6C4A4651" wp14:editId="35B0DFD1">
                <wp:simplePos x="0" y="0"/>
                <wp:positionH relativeFrom="column">
                  <wp:posOffset>861935</wp:posOffset>
                </wp:positionH>
                <wp:positionV relativeFrom="paragraph">
                  <wp:posOffset>532151</wp:posOffset>
                </wp:positionV>
                <wp:extent cx="344774" cy="277318"/>
                <wp:effectExtent l="0" t="0" r="0" b="0"/>
                <wp:wrapNone/>
                <wp:docPr id="1924459412" name="Text Box 13"/>
                <wp:cNvGraphicFramePr/>
                <a:graphic xmlns:a="http://schemas.openxmlformats.org/drawingml/2006/main">
                  <a:graphicData uri="http://schemas.microsoft.com/office/word/2010/wordprocessingShape">
                    <wps:wsp>
                      <wps:cNvSpPr txBox="1"/>
                      <wps:spPr>
                        <a:xfrm>
                          <a:off x="0" y="0"/>
                          <a:ext cx="344774" cy="277318"/>
                        </a:xfrm>
                        <a:prstGeom prst="rect">
                          <a:avLst/>
                        </a:prstGeom>
                        <a:noFill/>
                        <a:ln w="6350">
                          <a:noFill/>
                        </a:ln>
                      </wps:spPr>
                      <wps:txbx>
                        <w:txbxContent>
                          <w:p w14:paraId="5170E4EF" w14:textId="77777777" w:rsidR="004A53CF" w:rsidRPr="00950ED8" w:rsidRDefault="004A53CF" w:rsidP="004A53CF">
                            <w:pPr>
                              <w:rPr>
                                <w:color w:val="FF0000"/>
                                <w:lang w:eastAsia="zh-CN"/>
                              </w:rPr>
                            </w:pPr>
                            <w:r w:rsidRPr="00950ED8">
                              <w:rPr>
                                <w:rFonts w:hint="eastAsia"/>
                                <w:color w:val="FF0000"/>
                                <w:lang w:eastAsia="zh-C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A4651" id="_x0000_s1046" type="#_x0000_t202" style="position:absolute;margin-left:67.85pt;margin-top:41.9pt;width:27.15pt;height:21.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" filled="f" stroked="f" strokeweight=".5pt">
                <v:textbox>
                  <w:txbxContent>
                    <w:p w14:paraId="5170E4EF" w14:textId="77777777" w:rsidR="004A53CF" w:rsidRPr="00950ED8" w:rsidRDefault="004A53CF" w:rsidP="004A53CF">
                      <w:pPr>
                        <w:rPr>
                          <w:color w:val="FF0000"/>
                          <w:lang w:eastAsia="zh-CN"/>
                        </w:rPr>
                      </w:pPr>
                      <w:r w:rsidRPr="00950ED8">
                        <w:rPr>
                          <w:rFonts w:hint="eastAsia"/>
                          <w:color w:val="FF0000"/>
                          <w:lang w:eastAsia="zh-CN"/>
                        </w:rPr>
                        <w:t>1</w:t>
                      </w:r>
                    </w:p>
                  </w:txbxContent>
                </v:textbox>
              </v:shape>
            </w:pict>
          </mc:Fallback>
        </mc:AlternateContent>
      </w:r>
      <w:r w:rsidR="004A53CF">
        <w:rPr>
          <w:noProof/>
        </w:rPr>
        <mc:AlternateContent>
          <mc:Choice Requires="wps">
            <w:drawing>
              <wp:anchor distT="0" distB="0" distL="114300" distR="114300" simplePos="0" relativeHeight="251686912" behindDoc="0" locked="0" layoutInCell="1" allowOverlap="1" wp14:anchorId="3C2DF5A1" wp14:editId="5D873642">
                <wp:simplePos x="0" y="0"/>
                <wp:positionH relativeFrom="column">
                  <wp:posOffset>1011274</wp:posOffset>
                </wp:positionH>
                <wp:positionV relativeFrom="paragraph">
                  <wp:posOffset>689392</wp:posOffset>
                </wp:positionV>
                <wp:extent cx="542301" cy="171336"/>
                <wp:effectExtent l="0" t="0" r="16510" b="6985"/>
                <wp:wrapNone/>
                <wp:docPr id="1927008464" name="Oval 10"/>
                <wp:cNvGraphicFramePr/>
                <a:graphic xmlns:a="http://schemas.openxmlformats.org/drawingml/2006/main">
                  <a:graphicData uri="http://schemas.microsoft.com/office/word/2010/wordprocessingShape">
                    <wps:wsp>
                      <wps:cNvSpPr/>
                      <wps:spPr>
                        <a:xfrm>
                          <a:off x="0" y="0"/>
                          <a:ext cx="542301" cy="17133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C34E7" id="Oval 10" o:spid="_x0000_s1026" style="position:absolute;margin-left:79.65pt;margin-top:54.3pt;width:42.7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" filled="f" strokecolor="red" strokeweight="1pt">
                <v:stroke joinstyle="miter"/>
              </v:oval>
            </w:pict>
          </mc:Fallback>
        </mc:AlternateContent>
      </w:r>
      <w:r w:rsidR="004A53CF" w:rsidRPr="004A53CF">
        <w:rPr>
          <w:noProof/>
          <w:lang w:eastAsia="zh-CN"/>
        </w:rPr>
        <w:drawing>
          <wp:inline distT="0" distB="0" distL="0" distR="0" wp14:anchorId="1AA763EC" wp14:editId="2B535301">
            <wp:extent cx="2188564" cy="4826000"/>
            <wp:effectExtent l="0" t="0" r="0" b="0"/>
            <wp:docPr id="33024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381" name="Picture 1" descr="A screenshot of a computer&#10;&#10;AI-generated content may be incorrect."/>
                    <pic:cNvPicPr/>
                  </pic:nvPicPr>
                  <pic:blipFill>
                    <a:blip r:embed="rId16"/>
                    <a:stretch>
                      <a:fillRect/>
                    </a:stretch>
                  </pic:blipFill>
                  <pic:spPr>
                    <a:xfrm>
                      <a:off x="0" y="0"/>
                      <a:ext cx="2202173" cy="4856010"/>
                    </a:xfrm>
                    <a:prstGeom prst="rect">
                      <a:avLst/>
                    </a:prstGeom>
                  </pic:spPr>
                </pic:pic>
              </a:graphicData>
            </a:graphic>
          </wp:inline>
        </w:drawing>
      </w:r>
    </w:p>
    <w:p w14:paraId="09AAAC0F" w14:textId="77777777" w:rsidR="000C023D" w:rsidRDefault="000C023D" w:rsidP="000C023D">
      <w:pPr>
        <w:rPr>
          <w:b/>
          <w:bCs/>
        </w:rPr>
      </w:pPr>
    </w:p>
    <w:p w14:paraId="739762EF" w14:textId="7272E68A" w:rsidR="000C023D" w:rsidRDefault="000C023D" w:rsidP="000C023D">
      <w:pPr>
        <w:rPr>
          <w:ins w:id="556" w:author="Xufeng Lin" w:date="2025-04-22T12:03:00Z" w16du:dateUtc="2025-04-22T02:03:00Z"/>
          <w:lang w:eastAsia="zh-CN"/>
        </w:rPr>
      </w:pPr>
      <w:r w:rsidRPr="00C21E82">
        <w:t xml:space="preserve">Once all parameters </w:t>
      </w:r>
      <w:r>
        <w:t xml:space="preserve">in ‘Segmentation’, ‘Detection’ and ‘Gap Analysis’ </w:t>
      </w:r>
      <w:r w:rsidRPr="00C21E82">
        <w:t xml:space="preserve">have been selected, the user can export the </w:t>
      </w:r>
      <w:r>
        <w:t xml:space="preserve">selected </w:t>
      </w:r>
      <w:r w:rsidRPr="00C21E82">
        <w:t>parameters</w:t>
      </w:r>
      <w:del w:id="557" w:author="Xufeng Lin" w:date="2025-04-22T11:59:00Z" w16du:dateUtc="2025-04-22T01:59:00Z">
        <w:r w:rsidRPr="00C21E82" w:rsidDel="00EA0C35">
          <w:delText>, which produces</w:delText>
        </w:r>
      </w:del>
      <w:ins w:id="558" w:author="Xufeng Lin" w:date="2025-04-22T11:59:00Z" w16du:dateUtc="2025-04-22T01:59:00Z">
        <w:r w:rsidR="00EA0C35">
          <w:rPr>
            <w:rFonts w:hint="eastAsia"/>
            <w:lang w:eastAsia="zh-CN"/>
          </w:rPr>
          <w:t xml:space="preserve"> to a </w:t>
        </w:r>
      </w:ins>
      <w:ins w:id="559" w:author="Xufeng Lin" w:date="2025-04-22T12:01:00Z" w16du:dateUtc="2025-04-22T02:01:00Z">
        <w:r w:rsidR="00EA0C35">
          <w:rPr>
            <w:rFonts w:hint="eastAsia"/>
            <w:lang w:eastAsia="zh-CN"/>
          </w:rPr>
          <w:t xml:space="preserve">parameter configuration </w:t>
        </w:r>
      </w:ins>
      <w:ins w:id="560" w:author="Xufeng Lin" w:date="2025-04-22T11:59:00Z" w16du:dateUtc="2025-04-22T01:59:00Z">
        <w:r w:rsidR="00EA0C35">
          <w:rPr>
            <w:rFonts w:hint="eastAsia"/>
            <w:lang w:eastAsia="zh-CN"/>
          </w:rPr>
          <w:t>yml file, say</w:t>
        </w:r>
      </w:ins>
      <w:del w:id="561" w:author="Xufeng Lin" w:date="2025-04-22T11:59:00Z" w16du:dateUtc="2025-04-22T01:59:00Z">
        <w:r w:rsidRPr="00C21E82" w:rsidDel="00EA0C35">
          <w:delText xml:space="preserve"> the</w:delText>
        </w:r>
      </w:del>
      <w:r w:rsidRPr="00C21E82">
        <w:t xml:space="preserve"> </w:t>
      </w:r>
      <w:r w:rsidR="00065633">
        <w:rPr>
          <w:rFonts w:hint="eastAsia"/>
          <w:lang w:eastAsia="zh-CN"/>
        </w:rPr>
        <w:t>P</w:t>
      </w:r>
      <w:r w:rsidRPr="00C21E82">
        <w:t>arameters.yml</w:t>
      </w:r>
      <w:ins w:id="562" w:author="Xufeng Lin" w:date="2025-04-22T12:01:00Z" w16du:dateUtc="2025-04-22T02:01:00Z">
        <w:r w:rsidR="00EA0C35">
          <w:rPr>
            <w:rFonts w:hint="eastAsia"/>
            <w:lang w:eastAsia="zh-CN"/>
          </w:rPr>
          <w:t xml:space="preserve">, which can then be </w:t>
        </w:r>
      </w:ins>
      <w:ins w:id="563" w:author="Xufeng Lin" w:date="2025-04-22T12:03:00Z" w16du:dateUtc="2025-04-22T02:03:00Z">
        <w:r w:rsidR="00EA0C35">
          <w:rPr>
            <w:rFonts w:hint="eastAsia"/>
            <w:lang w:eastAsia="zh-CN"/>
          </w:rPr>
          <w:t>used</w:t>
        </w:r>
      </w:ins>
      <w:ins w:id="564" w:author="Xufeng Lin" w:date="2025-04-22T12:01:00Z" w16du:dateUtc="2025-04-22T02:01:00Z">
        <w:r w:rsidR="00EA0C35">
          <w:rPr>
            <w:rFonts w:hint="eastAsia"/>
            <w:lang w:eastAsia="zh-CN"/>
          </w:rPr>
          <w:t xml:space="preserve"> for batch processing.</w:t>
        </w:r>
      </w:ins>
      <w:del w:id="565" w:author="Xufeng Lin" w:date="2025-04-22T12:01:00Z" w16du:dateUtc="2025-04-22T02:01:00Z">
        <w:r w:rsidRPr="00C21E82" w:rsidDel="00EA0C35">
          <w:delText>.</w:delText>
        </w:r>
      </w:del>
    </w:p>
    <w:p w14:paraId="01787347" w14:textId="77777777" w:rsidR="00EA0C35" w:rsidRDefault="00EA0C35" w:rsidP="00EA0C35">
      <w:pPr>
        <w:rPr>
          <w:ins w:id="566" w:author="Xufeng Lin" w:date="2025-04-22T12:06:00Z" w16du:dateUtc="2025-04-22T02:06:00Z"/>
          <w:rFonts w:asciiTheme="majorHAnsi" w:hAnsiTheme="majorHAnsi" w:cstheme="majorHAnsi"/>
          <w:b/>
          <w:bCs/>
          <w:color w:val="4472C4" w:themeColor="accent1"/>
          <w:sz w:val="24"/>
          <w:szCs w:val="24"/>
          <w:lang w:eastAsia="zh-CN"/>
        </w:rPr>
      </w:pPr>
    </w:p>
    <w:p w14:paraId="045B02EF" w14:textId="2C504AAF" w:rsidR="00EA0C35" w:rsidRDefault="00697C70" w:rsidP="008C62F6">
      <w:pPr>
        <w:pStyle w:val="Heading2"/>
        <w:rPr>
          <w:ins w:id="567" w:author="Xufeng Lin" w:date="2025-04-22T12:03:00Z" w16du:dateUtc="2025-04-22T02:03:00Z"/>
          <w:lang w:eastAsia="zh-CN"/>
        </w:rPr>
        <w:pPrChange w:id="568" w:author="Xufeng Lin" w:date="2025-04-22T14:50:00Z" w16du:dateUtc="2025-04-22T04:50:00Z">
          <w:pPr/>
        </w:pPrChange>
      </w:pPr>
      <w:bookmarkStart w:id="569" w:name="_Toc196229400"/>
      <w:ins w:id="570" w:author="Xufeng Lin" w:date="2025-04-22T15:37:00Z" w16du:dateUtc="2025-04-22T05:37:00Z">
        <w:r>
          <w:rPr>
            <w:rFonts w:hint="eastAsia"/>
            <w:lang w:eastAsia="zh-CN"/>
          </w:rPr>
          <w:t xml:space="preserve">2.4 </w:t>
        </w:r>
      </w:ins>
      <w:ins w:id="571" w:author="Xufeng Lin" w:date="2025-04-22T12:03:00Z" w16du:dateUtc="2025-04-22T02:03:00Z">
        <w:r w:rsidR="00EA0C35">
          <w:rPr>
            <w:rFonts w:hint="eastAsia"/>
            <w:lang w:eastAsia="zh-CN"/>
          </w:rPr>
          <w:t>Batch Processing</w:t>
        </w:r>
        <w:bookmarkEnd w:id="569"/>
      </w:ins>
    </w:p>
    <w:p w14:paraId="048BABF2" w14:textId="5A3429EB" w:rsidR="00EA0C35" w:rsidRPr="00C21E82" w:rsidRDefault="00EA0C35" w:rsidP="000C023D">
      <w:pPr>
        <w:rPr>
          <w:lang w:eastAsia="zh-CN"/>
        </w:rPr>
      </w:pPr>
      <w:ins w:id="572" w:author="Xufeng Lin" w:date="2025-04-22T12:04:00Z" w16du:dateUtc="2025-04-22T02:04:00Z">
        <w:r>
          <w:rPr>
            <w:rFonts w:hint="eastAsia"/>
            <w:lang w:eastAsia="zh-CN"/>
          </w:rPr>
          <w:t>Under</w:t>
        </w:r>
      </w:ins>
      <w:ins w:id="573" w:author="Xufeng Lin" w:date="2025-04-22T12:12:00Z" w16du:dateUtc="2025-04-22T02:12:00Z">
        <w:r w:rsidR="00F93425">
          <w:rPr>
            <w:rFonts w:hint="eastAsia"/>
            <w:lang w:eastAsia="zh-CN"/>
          </w:rPr>
          <w:t xml:space="preserve"> the</w:t>
        </w:r>
      </w:ins>
      <w:ins w:id="574" w:author="Xufeng Lin" w:date="2025-04-22T12:03:00Z" w16du:dateUtc="2025-04-22T02:03:00Z">
        <w:r>
          <w:t xml:space="preserve"> ‘</w:t>
        </w:r>
      </w:ins>
      <w:ins w:id="575" w:author="Xufeng Lin" w:date="2025-04-22T12:04:00Z" w16du:dateUtc="2025-04-22T02:04:00Z">
        <w:r>
          <w:rPr>
            <w:rFonts w:hint="eastAsia"/>
            <w:b/>
            <w:bCs/>
            <w:lang w:eastAsia="zh-CN"/>
          </w:rPr>
          <w:t>Batch Processing</w:t>
        </w:r>
      </w:ins>
      <w:ins w:id="576" w:author="Xufeng Lin" w:date="2025-04-22T12:03:00Z" w16du:dateUtc="2025-04-22T02:03:00Z">
        <w:r>
          <w:t>’ tab</w:t>
        </w:r>
      </w:ins>
      <w:ins w:id="577" w:author="Xufeng Lin" w:date="2025-04-22T12:04:00Z" w16du:dateUtc="2025-04-22T02:04:00Z">
        <w:r>
          <w:rPr>
            <w:rFonts w:hint="eastAsia"/>
            <w:lang w:eastAsia="zh-CN"/>
          </w:rPr>
          <w:t xml:space="preserve">, </w:t>
        </w:r>
      </w:ins>
      <w:ins w:id="578" w:author="Xufeng Lin" w:date="2025-04-22T12:05:00Z" w16du:dateUtc="2025-04-22T02:05:00Z">
        <w:r>
          <w:rPr>
            <w:rFonts w:hint="eastAsia"/>
            <w:lang w:eastAsia="zh-CN"/>
          </w:rPr>
          <w:t xml:space="preserve">the user can specify the parameter file, </w:t>
        </w:r>
      </w:ins>
      <w:ins w:id="579" w:author="Xufeng Lin" w:date="2025-04-22T12:06:00Z" w16du:dateUtc="2025-04-22T02:06:00Z">
        <w:r>
          <w:rPr>
            <w:rFonts w:hint="eastAsia"/>
            <w:lang w:eastAsia="zh-CN"/>
          </w:rPr>
          <w:t xml:space="preserve">input folder containing the images to be quantified, and the output folder for storing the </w:t>
        </w:r>
      </w:ins>
      <w:ins w:id="580" w:author="Xufeng Lin" w:date="2025-04-22T12:07:00Z" w16du:dateUtc="2025-04-22T02:07:00Z">
        <w:r>
          <w:rPr>
            <w:rFonts w:hint="eastAsia"/>
            <w:lang w:eastAsia="zh-CN"/>
          </w:rPr>
          <w:t>results.</w:t>
        </w:r>
      </w:ins>
      <w:ins w:id="581" w:author="Xufeng Lin" w:date="2025-04-22T12:15:00Z" w16du:dateUtc="2025-04-22T02:15:00Z">
        <w:r w:rsidR="00F341EA" w:rsidRPr="00F341EA">
          <w:t xml:space="preserve"> </w:t>
        </w:r>
        <w:r w:rsidR="00F341EA">
          <w:t xml:space="preserve">It is recommended to open the </w:t>
        </w:r>
        <w:r w:rsidR="00F341EA">
          <w:rPr>
            <w:rStyle w:val="HTMLCode"/>
            <w:rFonts w:eastAsia="SimSun"/>
          </w:rPr>
          <w:t>Parameters.yml</w:t>
        </w:r>
        <w:r w:rsidR="00F341EA">
          <w:t xml:space="preserve"> file to review and adjust the settings as needed—for example, disabling segmentation</w:t>
        </w:r>
        <w:r w:rsidR="00F341EA">
          <w:rPr>
            <w:rFonts w:hint="eastAsia"/>
            <w:lang w:eastAsia="zh-CN"/>
          </w:rPr>
          <w:t>/</w:t>
        </w:r>
        <w:r w:rsidR="00F341EA">
          <w:t>gap analysis</w:t>
        </w:r>
        <w:r w:rsidR="00F341EA">
          <w:rPr>
            <w:rFonts w:hint="eastAsia"/>
            <w:lang w:eastAsia="zh-CN"/>
          </w:rPr>
          <w:t xml:space="preserve"> or adjusting specific parameters</w:t>
        </w:r>
      </w:ins>
      <w:ins w:id="582" w:author="Xufeng Lin" w:date="2025-04-22T12:18:00Z" w16du:dateUtc="2025-04-22T02:18:00Z">
        <w:r w:rsidR="00C677F3">
          <w:rPr>
            <w:rFonts w:hint="eastAsia"/>
            <w:lang w:eastAsia="zh-CN"/>
          </w:rPr>
          <w:t xml:space="preserve"> (</w:t>
        </w:r>
      </w:ins>
      <w:ins w:id="583" w:author="Xufeng Lin" w:date="2025-04-22T12:19:00Z" w16du:dateUtc="2025-04-22T02:19:00Z">
        <w:r w:rsidR="00C677F3">
          <w:rPr>
            <w:rFonts w:hint="eastAsia"/>
            <w:lang w:eastAsia="zh-CN"/>
          </w:rPr>
          <w:t>refer to</w:t>
        </w:r>
      </w:ins>
      <w:ins w:id="584" w:author="Xufeng Lin" w:date="2025-04-22T12:18:00Z" w16du:dateUtc="2025-04-22T02:18:00Z">
        <w:r w:rsidR="00C677F3">
          <w:rPr>
            <w:rFonts w:hint="eastAsia"/>
            <w:lang w:eastAsia="zh-CN"/>
          </w:rPr>
          <w:t xml:space="preserve"> the parameter details</w:t>
        </w:r>
      </w:ins>
      <w:ins w:id="585" w:author="Xufeng Lin" w:date="2025-04-22T12:19:00Z" w16du:dateUtc="2025-04-22T02:19:00Z">
        <w:r w:rsidR="00C677F3">
          <w:rPr>
            <w:rFonts w:hint="eastAsia"/>
            <w:lang w:eastAsia="zh-CN"/>
          </w:rPr>
          <w:t xml:space="preserve"> in next section</w:t>
        </w:r>
      </w:ins>
      <w:ins w:id="586" w:author="Xufeng Lin" w:date="2025-04-22T12:18:00Z" w16du:dateUtc="2025-04-22T02:18:00Z">
        <w:r w:rsidR="00C677F3">
          <w:rPr>
            <w:rFonts w:hint="eastAsia"/>
            <w:lang w:eastAsia="zh-CN"/>
          </w:rPr>
          <w:t>)</w:t>
        </w:r>
      </w:ins>
      <w:ins w:id="587" w:author="Xufeng Lin" w:date="2025-04-22T12:14:00Z" w16du:dateUtc="2025-04-22T02:14:00Z">
        <w:r w:rsidR="00F341EA">
          <w:rPr>
            <w:rFonts w:hint="eastAsia"/>
            <w:lang w:eastAsia="zh-CN"/>
          </w:rPr>
          <w:t xml:space="preserve">. </w:t>
        </w:r>
      </w:ins>
      <w:ins w:id="588" w:author="Xufeng Lin" w:date="2025-04-22T12:12:00Z" w16du:dateUtc="2025-04-22T02:12:00Z">
        <w:r w:rsidR="00F93425">
          <w:t>Cabana will process the images in the input folder in batches (default batch size is 5). If an issue causes the program to terminate, the user can resume processing from the last batch after addressing the problem.</w:t>
        </w:r>
      </w:ins>
    </w:p>
    <w:p w14:paraId="11BB6077" w14:textId="08502032" w:rsidR="000C023D" w:rsidRDefault="00F341EA" w:rsidP="000C023D">
      <w:pPr>
        <w:rPr>
          <w:b/>
          <w:bCs/>
        </w:rPr>
      </w:pPr>
      <w:r w:rsidRPr="00065633">
        <w:rPr>
          <w:b/>
          <w:bCs/>
          <w:noProof/>
        </w:rPr>
        <w:lastRenderedPageBreak/>
        <w:drawing>
          <wp:anchor distT="0" distB="0" distL="114300" distR="114300" simplePos="0" relativeHeight="251699200" behindDoc="0" locked="0" layoutInCell="1" allowOverlap="1" wp14:anchorId="26DACA4B" wp14:editId="72701B1C">
            <wp:simplePos x="0" y="0"/>
            <wp:positionH relativeFrom="column">
              <wp:posOffset>3109324</wp:posOffset>
            </wp:positionH>
            <wp:positionV relativeFrom="paragraph">
              <wp:posOffset>-44460</wp:posOffset>
            </wp:positionV>
            <wp:extent cx="1866275" cy="4034790"/>
            <wp:effectExtent l="0" t="0" r="635" b="3810"/>
            <wp:wrapNone/>
            <wp:docPr id="774962120" name="Picture 1" descr="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2120" name="Picture 1" descr="A blue and white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6275" cy="4034790"/>
                    </a:xfrm>
                    <a:prstGeom prst="rect">
                      <a:avLst/>
                    </a:prstGeom>
                  </pic:spPr>
                </pic:pic>
              </a:graphicData>
            </a:graphic>
            <wp14:sizeRelH relativeFrom="page">
              <wp14:pctWidth>0</wp14:pctWidth>
            </wp14:sizeRelH>
            <wp14:sizeRelV relativeFrom="page">
              <wp14:pctHeight>0</wp14:pctHeight>
            </wp14:sizeRelV>
          </wp:anchor>
        </w:drawing>
      </w:r>
      <w:r w:rsidR="008A2244">
        <w:rPr>
          <w:b/>
          <w:bCs/>
          <w:noProof/>
        </w:rPr>
        <mc:AlternateContent>
          <mc:Choice Requires="wps">
            <w:drawing>
              <wp:anchor distT="0" distB="0" distL="114300" distR="114300" simplePos="0" relativeHeight="251707392" behindDoc="0" locked="0" layoutInCell="1" allowOverlap="1" wp14:anchorId="74F81983" wp14:editId="3034F565">
                <wp:simplePos x="0" y="0"/>
                <wp:positionH relativeFrom="column">
                  <wp:posOffset>3305331</wp:posOffset>
                </wp:positionH>
                <wp:positionV relativeFrom="paragraph">
                  <wp:posOffset>779384</wp:posOffset>
                </wp:positionV>
                <wp:extent cx="914400" cy="254833"/>
                <wp:effectExtent l="0" t="0" r="0" b="0"/>
                <wp:wrapNone/>
                <wp:docPr id="249323823" name="Text Box 21"/>
                <wp:cNvGraphicFramePr/>
                <a:graphic xmlns:a="http://schemas.openxmlformats.org/drawingml/2006/main">
                  <a:graphicData uri="http://schemas.microsoft.com/office/word/2010/wordprocessingShape">
                    <wps:wsp>
                      <wps:cNvSpPr txBox="1"/>
                      <wps:spPr>
                        <a:xfrm>
                          <a:off x="0" y="0"/>
                          <a:ext cx="914400" cy="254833"/>
                        </a:xfrm>
                        <a:prstGeom prst="rect">
                          <a:avLst/>
                        </a:prstGeom>
                        <a:noFill/>
                        <a:ln w="6350">
                          <a:noFill/>
                        </a:ln>
                      </wps:spPr>
                      <wps:txbx>
                        <w:txbxContent>
                          <w:p w14:paraId="577BF201" w14:textId="56C7B77E" w:rsidR="008A2244" w:rsidRPr="008A2244" w:rsidRDefault="008A2244" w:rsidP="008A2244">
                            <w:pPr>
                              <w:rPr>
                                <w:color w:val="FF0000"/>
                                <w:lang w:eastAsia="zh-CN"/>
                              </w:rPr>
                            </w:pPr>
                            <w:r>
                              <w:rPr>
                                <w:rFonts w:hint="eastAsia"/>
                                <w:color w:val="FF0000"/>
                                <w:lang w:eastAsia="zh-CN"/>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81983" id="Text Box 21" o:spid="_x0000_s1047" type="#_x0000_t202" style="position:absolute;margin-left:260.25pt;margin-top:61.35pt;width:1in;height:20.05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" filled="f" stroked="f" strokeweight=".5pt">
                <v:textbox>
                  <w:txbxContent>
                    <w:p w14:paraId="577BF201" w14:textId="56C7B77E" w:rsidR="008A2244" w:rsidRPr="008A2244" w:rsidRDefault="008A2244" w:rsidP="008A2244">
                      <w:pPr>
                        <w:rPr>
                          <w:color w:val="FF0000"/>
                          <w:lang w:eastAsia="zh-CN"/>
                        </w:rPr>
                      </w:pPr>
                      <w:r>
                        <w:rPr>
                          <w:rFonts w:hint="eastAsia"/>
                          <w:color w:val="FF0000"/>
                          <w:lang w:eastAsia="zh-CN"/>
                        </w:rPr>
                        <w:t>3</w:t>
                      </w:r>
                    </w:p>
                  </w:txbxContent>
                </v:textbox>
              </v:shape>
            </w:pict>
          </mc:Fallback>
        </mc:AlternateContent>
      </w:r>
      <w:r w:rsidR="008A2244">
        <w:rPr>
          <w:b/>
          <w:bCs/>
          <w:noProof/>
        </w:rPr>
        <mc:AlternateContent>
          <mc:Choice Requires="wps">
            <w:drawing>
              <wp:anchor distT="0" distB="0" distL="114300" distR="114300" simplePos="0" relativeHeight="251705344" behindDoc="0" locked="0" layoutInCell="1" allowOverlap="1" wp14:anchorId="5740C48A" wp14:editId="513ACA9E">
                <wp:simplePos x="0" y="0"/>
                <wp:positionH relativeFrom="column">
                  <wp:posOffset>2840085</wp:posOffset>
                </wp:positionH>
                <wp:positionV relativeFrom="paragraph">
                  <wp:posOffset>225362</wp:posOffset>
                </wp:positionV>
                <wp:extent cx="269823" cy="284813"/>
                <wp:effectExtent l="0" t="0" r="0" b="0"/>
                <wp:wrapNone/>
                <wp:docPr id="1727299542" name="Text Box 21"/>
                <wp:cNvGraphicFramePr/>
                <a:graphic xmlns:a="http://schemas.openxmlformats.org/drawingml/2006/main">
                  <a:graphicData uri="http://schemas.microsoft.com/office/word/2010/wordprocessingShape">
                    <wps:wsp>
                      <wps:cNvSpPr txBox="1"/>
                      <wps:spPr>
                        <a:xfrm>
                          <a:off x="0" y="0"/>
                          <a:ext cx="269823" cy="284813"/>
                        </a:xfrm>
                        <a:prstGeom prst="rect">
                          <a:avLst/>
                        </a:prstGeom>
                        <a:noFill/>
                        <a:ln w="6350">
                          <a:noFill/>
                        </a:ln>
                      </wps:spPr>
                      <wps:txbx>
                        <w:txbxContent>
                          <w:p w14:paraId="4D427852" w14:textId="033C40EC" w:rsidR="008A2244" w:rsidRPr="008A2244" w:rsidRDefault="008A2244" w:rsidP="008A2244">
                            <w:pPr>
                              <w:rPr>
                                <w:color w:val="FF0000"/>
                                <w:lang w:eastAsia="zh-CN"/>
                              </w:rPr>
                            </w:pPr>
                            <w:r>
                              <w:rPr>
                                <w:rFonts w:hint="eastAsia"/>
                                <w:color w:val="FF0000"/>
                                <w:lang w:eastAsia="zh-C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C48A" id="_x0000_s1048" type="#_x0000_t202" style="position:absolute;margin-left:223.65pt;margin-top:17.75pt;width:21.25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" filled="f" stroked="f" strokeweight=".5pt">
                <v:textbox>
                  <w:txbxContent>
                    <w:p w14:paraId="4D427852" w14:textId="033C40EC" w:rsidR="008A2244" w:rsidRPr="008A2244" w:rsidRDefault="008A2244" w:rsidP="008A2244">
                      <w:pPr>
                        <w:rPr>
                          <w:color w:val="FF0000"/>
                          <w:lang w:eastAsia="zh-CN"/>
                        </w:rPr>
                      </w:pPr>
                      <w:r>
                        <w:rPr>
                          <w:rFonts w:hint="eastAsia"/>
                          <w:color w:val="FF0000"/>
                          <w:lang w:eastAsia="zh-CN"/>
                        </w:rPr>
                        <w:t>2</w:t>
                      </w:r>
                    </w:p>
                  </w:txbxContent>
                </v:textbox>
              </v:shape>
            </w:pict>
          </mc:Fallback>
        </mc:AlternateContent>
      </w:r>
      <w:r w:rsidR="008A2244">
        <w:rPr>
          <w:b/>
          <w:bCs/>
          <w:noProof/>
        </w:rPr>
        <mc:AlternateContent>
          <mc:Choice Requires="wps">
            <w:drawing>
              <wp:anchor distT="0" distB="0" distL="114300" distR="114300" simplePos="0" relativeHeight="251703296" behindDoc="0" locked="0" layoutInCell="1" allowOverlap="1" wp14:anchorId="284D1B32" wp14:editId="432EA8A7">
                <wp:simplePos x="0" y="0"/>
                <wp:positionH relativeFrom="column">
                  <wp:posOffset>3912433</wp:posOffset>
                </wp:positionH>
                <wp:positionV relativeFrom="paragraph">
                  <wp:posOffset>172387</wp:posOffset>
                </wp:positionV>
                <wp:extent cx="914400" cy="254833"/>
                <wp:effectExtent l="0" t="0" r="0" b="0"/>
                <wp:wrapNone/>
                <wp:docPr id="615829146" name="Text Box 21"/>
                <wp:cNvGraphicFramePr/>
                <a:graphic xmlns:a="http://schemas.openxmlformats.org/drawingml/2006/main">
                  <a:graphicData uri="http://schemas.microsoft.com/office/word/2010/wordprocessingShape">
                    <wps:wsp>
                      <wps:cNvSpPr txBox="1"/>
                      <wps:spPr>
                        <a:xfrm>
                          <a:off x="0" y="0"/>
                          <a:ext cx="914400" cy="254833"/>
                        </a:xfrm>
                        <a:prstGeom prst="rect">
                          <a:avLst/>
                        </a:prstGeom>
                        <a:noFill/>
                        <a:ln w="6350">
                          <a:noFill/>
                        </a:ln>
                      </wps:spPr>
                      <wps:txbx>
                        <w:txbxContent>
                          <w:p w14:paraId="73A934F8" w14:textId="2CF1B84A" w:rsidR="008A2244" w:rsidRPr="008A2244" w:rsidRDefault="008A2244">
                            <w:pPr>
                              <w:rPr>
                                <w:color w:val="FF0000"/>
                                <w:lang w:eastAsia="zh-CN"/>
                              </w:rPr>
                            </w:pPr>
                            <w:r w:rsidRPr="008A2244">
                              <w:rPr>
                                <w:rFonts w:hint="eastAsia"/>
                                <w:color w:val="FF0000"/>
                                <w:lang w:eastAsia="zh-CN"/>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D1B32" id="_x0000_s1049" type="#_x0000_t202" style="position:absolute;margin-left:308.05pt;margin-top:13.55pt;width:1in;height:20.05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" filled="f" stroked="f" strokeweight=".5pt">
                <v:textbox>
                  <w:txbxContent>
                    <w:p w14:paraId="73A934F8" w14:textId="2CF1B84A" w:rsidR="008A2244" w:rsidRPr="008A2244" w:rsidRDefault="008A2244">
                      <w:pPr>
                        <w:rPr>
                          <w:color w:val="FF0000"/>
                          <w:lang w:eastAsia="zh-CN"/>
                        </w:rPr>
                      </w:pPr>
                      <w:r w:rsidRPr="008A2244">
                        <w:rPr>
                          <w:rFonts w:hint="eastAsia"/>
                          <w:color w:val="FF0000"/>
                          <w:lang w:eastAsia="zh-CN"/>
                        </w:rPr>
                        <w:t>1</w:t>
                      </w:r>
                    </w:p>
                  </w:txbxContent>
                </v:textbox>
              </v:shape>
            </w:pict>
          </mc:Fallback>
        </mc:AlternateContent>
      </w:r>
      <w:r w:rsidR="008A2244">
        <w:rPr>
          <w:b/>
          <w:bCs/>
          <w:noProof/>
        </w:rPr>
        <mc:AlternateContent>
          <mc:Choice Requires="wps">
            <w:drawing>
              <wp:anchor distT="0" distB="0" distL="114300" distR="114300" simplePos="0" relativeHeight="251702272" behindDoc="0" locked="0" layoutInCell="1" allowOverlap="1" wp14:anchorId="0F4A9936" wp14:editId="37C0DAAC">
                <wp:simplePos x="0" y="0"/>
                <wp:positionH relativeFrom="column">
                  <wp:posOffset>3507698</wp:posOffset>
                </wp:positionH>
                <wp:positionV relativeFrom="paragraph">
                  <wp:posOffset>861934</wp:posOffset>
                </wp:positionV>
                <wp:extent cx="629587" cy="172387"/>
                <wp:effectExtent l="0" t="0" r="18415" b="18415"/>
                <wp:wrapNone/>
                <wp:docPr id="677253518" name="Oval 20"/>
                <wp:cNvGraphicFramePr/>
                <a:graphic xmlns:a="http://schemas.openxmlformats.org/drawingml/2006/main">
                  <a:graphicData uri="http://schemas.microsoft.com/office/word/2010/wordprocessingShape">
                    <wps:wsp>
                      <wps:cNvSpPr/>
                      <wps:spPr>
                        <a:xfrm>
                          <a:off x="0" y="0"/>
                          <a:ext cx="629587" cy="1723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1E182E" id="Oval 20" o:spid="_x0000_s1026" style="position:absolute;margin-left:276.2pt;margin-top:67.85pt;width:49.55pt;height:1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" filled="f" strokecolor="red" strokeweight="1pt">
                <v:stroke joinstyle="miter"/>
              </v:oval>
            </w:pict>
          </mc:Fallback>
        </mc:AlternateContent>
      </w:r>
      <w:r w:rsidR="008A2244">
        <w:rPr>
          <w:b/>
          <w:bCs/>
          <w:noProof/>
        </w:rPr>
        <mc:AlternateContent>
          <mc:Choice Requires="wps">
            <w:drawing>
              <wp:anchor distT="0" distB="0" distL="114300" distR="114300" simplePos="0" relativeHeight="251701248" behindDoc="0" locked="0" layoutInCell="1" allowOverlap="1" wp14:anchorId="75D597F7" wp14:editId="4D2FCB92">
                <wp:simplePos x="0" y="0"/>
                <wp:positionH relativeFrom="column">
                  <wp:posOffset>2937510</wp:posOffset>
                </wp:positionH>
                <wp:positionV relativeFrom="paragraph">
                  <wp:posOffset>425325</wp:posOffset>
                </wp:positionV>
                <wp:extent cx="1776335" cy="375171"/>
                <wp:effectExtent l="0" t="0" r="14605" b="19050"/>
                <wp:wrapNone/>
                <wp:docPr id="1274363189" name="Rectangle 19"/>
                <wp:cNvGraphicFramePr/>
                <a:graphic xmlns:a="http://schemas.openxmlformats.org/drawingml/2006/main">
                  <a:graphicData uri="http://schemas.microsoft.com/office/word/2010/wordprocessingShape">
                    <wps:wsp>
                      <wps:cNvSpPr/>
                      <wps:spPr>
                        <a:xfrm>
                          <a:off x="0" y="0"/>
                          <a:ext cx="1776335" cy="3751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C91A6" id="Rectangle 19" o:spid="_x0000_s1026" style="position:absolute;margin-left:231.3pt;margin-top:33.5pt;width:139.85pt;height:29.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" filled="f" strokecolor="red" strokeweight="1pt"/>
            </w:pict>
          </mc:Fallback>
        </mc:AlternateContent>
      </w:r>
      <w:r w:rsidR="00065633">
        <w:rPr>
          <w:b/>
          <w:bCs/>
          <w:noProof/>
        </w:rPr>
        <mc:AlternateContent>
          <mc:Choice Requires="wps">
            <w:drawing>
              <wp:anchor distT="0" distB="0" distL="114300" distR="114300" simplePos="0" relativeHeight="251700224" behindDoc="0" locked="0" layoutInCell="1" allowOverlap="1" wp14:anchorId="7382E612" wp14:editId="4956000D">
                <wp:simplePos x="0" y="0"/>
                <wp:positionH relativeFrom="column">
                  <wp:posOffset>4137285</wp:posOffset>
                </wp:positionH>
                <wp:positionV relativeFrom="paragraph">
                  <wp:posOffset>277318</wp:posOffset>
                </wp:positionV>
                <wp:extent cx="509666" cy="127416"/>
                <wp:effectExtent l="0" t="0" r="11430" b="12700"/>
                <wp:wrapNone/>
                <wp:docPr id="2082840955" name="Oval 18"/>
                <wp:cNvGraphicFramePr/>
                <a:graphic xmlns:a="http://schemas.openxmlformats.org/drawingml/2006/main">
                  <a:graphicData uri="http://schemas.microsoft.com/office/word/2010/wordprocessingShape">
                    <wps:wsp>
                      <wps:cNvSpPr/>
                      <wps:spPr>
                        <a:xfrm>
                          <a:off x="0" y="0"/>
                          <a:ext cx="509666" cy="12741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A9B80" id="Oval 18" o:spid="_x0000_s1026" style="position:absolute;margin-left:325.75pt;margin-top:21.85pt;width:40.15pt;height:10.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" filled="f" strokecolor="red" strokeweight="1pt">
                <v:stroke joinstyle="miter"/>
              </v:oval>
            </w:pict>
          </mc:Fallback>
        </mc:AlternateContent>
      </w:r>
      <w:ins w:id="589" w:author="Xufeng Lin" w:date="2025-04-22T12:18:00Z" w16du:dateUtc="2025-04-22T02:18:00Z">
        <w:r>
          <w:rPr>
            <w:rFonts w:hint="eastAsia"/>
            <w:b/>
            <w:bCs/>
            <w:lang w:eastAsia="zh-CN"/>
          </w:rPr>
          <w:t xml:space="preserve">       </w:t>
        </w:r>
      </w:ins>
      <w:ins w:id="590" w:author="Xufeng Lin" w:date="2025-04-22T12:17:00Z" w16du:dateUtc="2025-04-22T02:17:00Z">
        <w:r>
          <w:rPr>
            <w:rFonts w:hint="eastAsia"/>
            <w:b/>
            <w:bCs/>
            <w:lang w:eastAsia="zh-CN"/>
          </w:rPr>
          <w:t xml:space="preserve">                           </w:t>
        </w:r>
      </w:ins>
      <w:del w:id="591" w:author="Xufeng Lin" w:date="2025-04-22T12:17:00Z" w16du:dateUtc="2025-04-22T02:17:00Z">
        <w:r w:rsidR="000C023D" w:rsidDel="00F341EA">
          <w:rPr>
            <w:noProof/>
          </w:rPr>
          <w:drawing>
            <wp:inline distT="0" distB="0" distL="0" distR="0" wp14:anchorId="7FB13BDB" wp14:editId="52721D22">
              <wp:extent cx="1971675" cy="4030657"/>
              <wp:effectExtent l="0" t="0" r="0" b="8255"/>
              <wp:docPr id="13455467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46740" name="Picture 4"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2684" b="4363"/>
                      <a:stretch/>
                    </pic:blipFill>
                    <pic:spPr bwMode="auto">
                      <a:xfrm>
                        <a:off x="0" y="0"/>
                        <a:ext cx="1972855" cy="4033069"/>
                      </a:xfrm>
                      <a:prstGeom prst="rect">
                        <a:avLst/>
                      </a:prstGeom>
                      <a:noFill/>
                      <a:ln>
                        <a:noFill/>
                      </a:ln>
                      <a:extLst>
                        <a:ext uri="{53640926-AAD7-44D8-BBD7-CCE9431645EC}">
                          <a14:shadowObscured xmlns:a14="http://schemas.microsoft.com/office/drawing/2010/main"/>
                        </a:ext>
                      </a:extLst>
                    </pic:spPr>
                  </pic:pic>
                </a:graphicData>
              </a:graphic>
            </wp:inline>
          </w:drawing>
        </w:r>
      </w:del>
      <w:ins w:id="592" w:author="Xufeng Lin" w:date="2025-04-22T12:17:00Z" w16du:dateUtc="2025-04-22T02:17:00Z">
        <w:r>
          <w:rPr>
            <w:b/>
            <w:bCs/>
            <w:noProof/>
          </w:rPr>
          <w:drawing>
            <wp:inline distT="0" distB="0" distL="0" distR="0" wp14:anchorId="69D630C7" wp14:editId="14BCF60B">
              <wp:extent cx="1686394" cy="4036695"/>
              <wp:effectExtent l="0" t="0" r="3175" b="1905"/>
              <wp:docPr id="3840770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7020" name="Picture 3840770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33060" cy="4148399"/>
                      </a:xfrm>
                      <a:prstGeom prst="rect">
                        <a:avLst/>
                      </a:prstGeom>
                    </pic:spPr>
                  </pic:pic>
                </a:graphicData>
              </a:graphic>
            </wp:inline>
          </w:drawing>
        </w:r>
      </w:ins>
    </w:p>
    <w:p w14:paraId="090BBAA4" w14:textId="121F7E4C" w:rsidR="0061270C" w:rsidRPr="00444E00" w:rsidRDefault="00697C70" w:rsidP="00697C70">
      <w:pPr>
        <w:pStyle w:val="Heading2"/>
        <w:rPr>
          <w:ins w:id="593" w:author="Xufeng Lin" w:date="2025-04-22T15:01:00Z" w16du:dateUtc="2025-04-22T05:01:00Z"/>
          <w:lang w:eastAsia="zh-CN"/>
        </w:rPr>
        <w:pPrChange w:id="594" w:author="Xufeng Lin" w:date="2025-04-22T15:37:00Z" w16du:dateUtc="2025-04-22T05:37:00Z">
          <w:pPr>
            <w:pStyle w:val="Heading1"/>
          </w:pPr>
        </w:pPrChange>
      </w:pPr>
      <w:bookmarkStart w:id="595" w:name="_Toc196229401"/>
      <w:ins w:id="596" w:author="Xufeng Lin" w:date="2025-04-22T15:37:00Z" w16du:dateUtc="2025-04-22T05:37:00Z">
        <w:r>
          <w:rPr>
            <w:rFonts w:hint="eastAsia"/>
            <w:lang w:eastAsia="zh-CN"/>
          </w:rPr>
          <w:t xml:space="preserve">2.5 </w:t>
        </w:r>
      </w:ins>
      <w:ins w:id="597" w:author="Xufeng Lin" w:date="2025-04-22T15:01:00Z" w16du:dateUtc="2025-04-22T05:01:00Z">
        <w:r w:rsidR="0061270C">
          <w:rPr>
            <w:rFonts w:hint="eastAsia"/>
            <w:lang w:eastAsia="zh-CN"/>
          </w:rPr>
          <w:t xml:space="preserve">Cabana </w:t>
        </w:r>
        <w:r w:rsidR="0061270C" w:rsidRPr="00FC4480">
          <w:rPr>
            <w:lang w:eastAsia="zh-CN"/>
          </w:rPr>
          <w:t>Output</w:t>
        </w:r>
      </w:ins>
      <w:ins w:id="598" w:author="Xufeng Lin" w:date="2025-04-22T15:46:00Z" w16du:dateUtc="2025-04-22T05:46:00Z">
        <w:r w:rsidR="00FD17B2">
          <w:rPr>
            <w:rFonts w:hint="eastAsia"/>
            <w:lang w:eastAsia="zh-CN"/>
          </w:rPr>
          <w:t>s</w:t>
        </w:r>
      </w:ins>
      <w:bookmarkEnd w:id="595"/>
    </w:p>
    <w:p w14:paraId="2203E9C4" w14:textId="77777777" w:rsidR="0061270C" w:rsidRDefault="0061270C" w:rsidP="0061270C">
      <w:pPr>
        <w:rPr>
          <w:ins w:id="599" w:author="Xufeng Lin" w:date="2025-04-22T15:01:00Z" w16du:dateUtc="2025-04-22T05:01:00Z"/>
        </w:rPr>
      </w:pPr>
      <w:ins w:id="600" w:author="Xufeng Lin" w:date="2025-04-22T15:01:00Z" w16du:dateUtc="2025-04-22T05:01:00Z">
        <w:r>
          <w:t>Cabana generates an output folder containing</w:t>
        </w:r>
        <w:r>
          <w:rPr>
            <w:rFonts w:hint="eastAsia"/>
            <w:lang w:eastAsia="zh-CN"/>
          </w:rPr>
          <w:t xml:space="preserve"> the</w:t>
        </w:r>
        <w:r>
          <w:t xml:space="preserve"> following subfolders:</w:t>
        </w:r>
      </w:ins>
    </w:p>
    <w:p w14:paraId="0B2BC2EC" w14:textId="77777777" w:rsidR="0061270C" w:rsidRPr="000C3F01" w:rsidRDefault="0061270C" w:rsidP="0061270C">
      <w:pPr>
        <w:pStyle w:val="ListParagraph"/>
        <w:ind w:left="360"/>
        <w:rPr>
          <w:ins w:id="601" w:author="Xufeng Lin" w:date="2025-04-22T15:01:00Z" w16du:dateUtc="2025-04-22T05:01:00Z"/>
        </w:rPr>
      </w:pPr>
    </w:p>
    <w:p w14:paraId="28E18C7C" w14:textId="77777777" w:rsidR="0061270C" w:rsidRDefault="0061270C" w:rsidP="0061270C">
      <w:pPr>
        <w:pStyle w:val="ListParagraph"/>
        <w:numPr>
          <w:ilvl w:val="0"/>
          <w:numId w:val="8"/>
        </w:numPr>
        <w:rPr>
          <w:ins w:id="602" w:author="Xufeng Lin" w:date="2025-04-22T15:01:00Z" w16du:dateUtc="2025-04-22T05:01:00Z"/>
          <w:b/>
          <w:bCs/>
        </w:rPr>
      </w:pPr>
      <w:ins w:id="603" w:author="Xufeng Lin" w:date="2025-04-22T15:01:00Z" w16du:dateUtc="2025-04-22T05:01:00Z">
        <w:r>
          <w:rPr>
            <w:b/>
            <w:bCs/>
          </w:rPr>
          <w:t>Batches</w:t>
        </w:r>
      </w:ins>
    </w:p>
    <w:p w14:paraId="6FD74617" w14:textId="77777777" w:rsidR="0061270C" w:rsidRPr="000C3F01" w:rsidRDefault="0061270C" w:rsidP="0061270C">
      <w:pPr>
        <w:ind w:left="360"/>
        <w:rPr>
          <w:ins w:id="604" w:author="Xufeng Lin" w:date="2025-04-22T15:01:00Z" w16du:dateUtc="2025-04-22T05:01:00Z"/>
          <w:lang w:eastAsia="zh-CN"/>
        </w:rPr>
      </w:pPr>
      <w:ins w:id="605" w:author="Xufeng Lin" w:date="2025-04-22T15:01:00Z" w16du:dateUtc="2025-04-22T05:01:00Z">
        <w:r>
          <w:t>Stores the results of each analysis batch. Cabana processes images in batches to allow the use of a check-point in case the analysis run crashes and needs to be restarted (see below under ‘errors’). The results of all batches are combined into the folders below.</w:t>
        </w:r>
        <w:r>
          <w:rPr>
            <w:rFonts w:hint="eastAsia"/>
            <w:lang w:eastAsia="zh-CN"/>
          </w:rPr>
          <w:t xml:space="preserve"> </w:t>
        </w:r>
        <w:r w:rsidRPr="00FC4480">
          <w:rPr>
            <w:color w:val="FF0000"/>
            <w:lang w:eastAsia="zh-CN"/>
          </w:rPr>
          <w:t>Note:</w:t>
        </w:r>
        <w:r>
          <w:rPr>
            <w:rFonts w:hint="eastAsia"/>
            <w:lang w:eastAsia="zh-CN"/>
          </w:rPr>
          <w:t xml:space="preserve"> Batches folder can be safely deleted when all images have been processed to save storage space.</w:t>
        </w:r>
      </w:ins>
    </w:p>
    <w:p w14:paraId="30A8C06A" w14:textId="77777777" w:rsidR="0061270C" w:rsidRPr="00B10112" w:rsidRDefault="0061270C" w:rsidP="0061270C">
      <w:pPr>
        <w:pStyle w:val="ListParagraph"/>
        <w:numPr>
          <w:ilvl w:val="0"/>
          <w:numId w:val="8"/>
        </w:numPr>
        <w:rPr>
          <w:ins w:id="606" w:author="Xufeng Lin" w:date="2025-04-22T15:01:00Z" w16du:dateUtc="2025-04-22T05:01:00Z"/>
          <w:b/>
          <w:bCs/>
        </w:rPr>
      </w:pPr>
      <w:ins w:id="607" w:author="Xufeng Lin" w:date="2025-04-22T15:01:00Z" w16du:dateUtc="2025-04-22T05:01:00Z">
        <w:r w:rsidRPr="00B10112">
          <w:rPr>
            <w:b/>
            <w:bCs/>
          </w:rPr>
          <w:t>Bins</w:t>
        </w:r>
      </w:ins>
    </w:p>
    <w:p w14:paraId="54EA771A" w14:textId="77777777" w:rsidR="0061270C" w:rsidRDefault="0061270C" w:rsidP="0061270C">
      <w:pPr>
        <w:pStyle w:val="ListParagraph"/>
        <w:ind w:left="360"/>
        <w:rPr>
          <w:ins w:id="608" w:author="Xufeng Lin" w:date="2025-04-22T15:01:00Z" w16du:dateUtc="2025-04-22T05:01:00Z"/>
        </w:rPr>
      </w:pPr>
      <w:ins w:id="609" w:author="Xufeng Lin" w:date="2025-04-22T15:01:00Z" w16du:dateUtc="2025-04-22T05:01:00Z">
        <w:r>
          <w:t>S</w:t>
        </w:r>
        <w:r w:rsidRPr="00071564">
          <w:t>tores the binary masks resul</w:t>
        </w:r>
        <w:r>
          <w:t>ting</w:t>
        </w:r>
        <w:r w:rsidRPr="00071564">
          <w:t xml:space="preserve"> from R</w:t>
        </w:r>
        <w:r>
          <w:t>O</w:t>
        </w:r>
        <w:r w:rsidRPr="00071564">
          <w:t>I extraction. The R</w:t>
        </w:r>
        <w:r>
          <w:t>O</w:t>
        </w:r>
        <w:r w:rsidRPr="00071564">
          <w:t>I regions are highlighted in white while backgrounds are highlighted in black.</w:t>
        </w:r>
      </w:ins>
    </w:p>
    <w:p w14:paraId="41E7FD0F" w14:textId="77777777" w:rsidR="0061270C" w:rsidRDefault="0061270C" w:rsidP="0061270C">
      <w:pPr>
        <w:pStyle w:val="ListParagraph"/>
        <w:numPr>
          <w:ilvl w:val="0"/>
          <w:numId w:val="8"/>
        </w:numPr>
        <w:rPr>
          <w:ins w:id="610" w:author="Xufeng Lin" w:date="2025-04-22T15:01:00Z" w16du:dateUtc="2025-04-22T05:01:00Z"/>
          <w:b/>
          <w:bCs/>
        </w:rPr>
      </w:pPr>
      <w:ins w:id="611" w:author="Xufeng Lin" w:date="2025-04-22T15:01:00Z" w16du:dateUtc="2025-04-22T05:01:00Z">
        <w:r w:rsidRPr="00B10112">
          <w:rPr>
            <w:b/>
            <w:bCs/>
          </w:rPr>
          <w:t>Colors</w:t>
        </w:r>
      </w:ins>
    </w:p>
    <w:p w14:paraId="7BE3EF67" w14:textId="77777777" w:rsidR="0061270C" w:rsidRPr="00733AFB" w:rsidRDefault="0061270C" w:rsidP="0061270C">
      <w:pPr>
        <w:pStyle w:val="ListParagraph"/>
        <w:ind w:left="360"/>
        <w:rPr>
          <w:ins w:id="612" w:author="Xufeng Lin" w:date="2025-04-22T15:01:00Z" w16du:dateUtc="2025-04-22T05:01:00Z"/>
        </w:rPr>
      </w:pPr>
      <w:ins w:id="613" w:author="Xufeng Lin" w:date="2025-04-22T15:01:00Z" w16du:dateUtc="2025-04-22T05:01:00Z">
        <w:r>
          <w:t>Stores subfolders of each processed image with the images of the following analysis results:</w:t>
        </w:r>
      </w:ins>
    </w:p>
    <w:p w14:paraId="72644324" w14:textId="77777777" w:rsidR="0061270C" w:rsidRDefault="0061270C" w:rsidP="0061270C">
      <w:pPr>
        <w:pStyle w:val="ListParagraph"/>
        <w:numPr>
          <w:ilvl w:val="0"/>
          <w:numId w:val="18"/>
        </w:numPr>
        <w:rPr>
          <w:ins w:id="614" w:author="Xufeng Lin" w:date="2025-04-22T15:01:00Z" w16du:dateUtc="2025-04-22T05:01:00Z"/>
        </w:rPr>
      </w:pPr>
      <w:ins w:id="615" w:author="Xufeng Lin" w:date="2025-04-22T15:01:00Z" w16du:dateUtc="2025-04-22T05:01:00Z">
        <w:r>
          <w:t>all_gaps: gap analysis of whole tissue</w:t>
        </w:r>
      </w:ins>
    </w:p>
    <w:p w14:paraId="0B70BE88" w14:textId="77777777" w:rsidR="0061270C" w:rsidRPr="00733AFB" w:rsidRDefault="0061270C" w:rsidP="0061270C">
      <w:pPr>
        <w:pStyle w:val="ListParagraph"/>
        <w:numPr>
          <w:ilvl w:val="0"/>
          <w:numId w:val="18"/>
        </w:numPr>
        <w:rPr>
          <w:ins w:id="616" w:author="Xufeng Lin" w:date="2025-04-22T15:01:00Z" w16du:dateUtc="2025-04-22T05:01:00Z"/>
          <w:highlight w:val="yellow"/>
        </w:rPr>
      </w:pPr>
      <w:ins w:id="617" w:author="Xufeng Lin" w:date="2025-04-22T15:01:00Z" w16du:dateUtc="2025-04-22T05:01:00Z">
        <w:r w:rsidRPr="00733AFB">
          <w:rPr>
            <w:highlight w:val="yellow"/>
          </w:rPr>
          <w:t>angular_hist</w:t>
        </w:r>
        <w:r>
          <w:rPr>
            <w:rFonts w:hint="eastAsia"/>
            <w:highlight w:val="yellow"/>
            <w:lang w:eastAsia="zh-CN"/>
          </w:rPr>
          <w:t>: angular distribution of fibre orientations.</w:t>
        </w:r>
      </w:ins>
    </w:p>
    <w:p w14:paraId="7F4A2405" w14:textId="77777777" w:rsidR="0061270C" w:rsidRDefault="0061270C" w:rsidP="0061270C">
      <w:pPr>
        <w:pStyle w:val="ListParagraph"/>
        <w:numPr>
          <w:ilvl w:val="0"/>
          <w:numId w:val="18"/>
        </w:numPr>
        <w:rPr>
          <w:ins w:id="618" w:author="Xufeng Lin" w:date="2025-04-22T15:01:00Z" w16du:dateUtc="2025-04-22T05:01:00Z"/>
        </w:rPr>
      </w:pPr>
      <w:ins w:id="619" w:author="Xufeng Lin" w:date="2025-04-22T15:01:00Z" w16du:dateUtc="2025-04-22T05:01:00Z">
        <w:r>
          <w:t xml:space="preserve">color_coherency: orientation coherency/alignment in a local window </w:t>
        </w:r>
      </w:ins>
      <m:oMath>
        <m:r>
          <w:ins w:id="620" w:author="Xufeng Lin" w:date="2025-04-22T15:01:00Z" w16du:dateUtc="2025-04-22T05:01:00Z">
            <w:rPr>
              <w:rFonts w:ascii="Cambria Math" w:hAnsi="Cambria Math"/>
            </w:rPr>
            <m:t>(σ</m:t>
          </w:ins>
        </m:r>
      </m:oMath>
      <w:ins w:id="621" w:author="Xufeng Lin" w:date="2025-04-22T15:01:00Z" w16du:dateUtc="2025-04-22T05:01:00Z">
        <w:r>
          <w:t>=2 for OrientationJ plugin) of the original image</w:t>
        </w:r>
        <w:r w:rsidRPr="004934A6">
          <w:t xml:space="preserve">. </w:t>
        </w:r>
        <w:r>
          <w:t>T</w:t>
        </w:r>
        <w:r w:rsidRPr="004934A6">
          <w:t>he rule of thumb for the filter size is to be about 3 times the standard deviation (sigma value) in each direction, i.e. window size ~6*2=12</w:t>
        </w:r>
        <w:r>
          <w:t>px.</w:t>
        </w:r>
      </w:ins>
    </w:p>
    <w:p w14:paraId="5A54D1FF" w14:textId="77777777" w:rsidR="0061270C" w:rsidRDefault="0061270C" w:rsidP="0061270C">
      <w:pPr>
        <w:pStyle w:val="ListParagraph"/>
        <w:numPr>
          <w:ilvl w:val="0"/>
          <w:numId w:val="18"/>
        </w:numPr>
        <w:rPr>
          <w:ins w:id="622" w:author="Xufeng Lin" w:date="2025-04-22T15:01:00Z" w16du:dateUtc="2025-04-22T05:01:00Z"/>
          <w:highlight w:val="yellow"/>
        </w:rPr>
      </w:pPr>
      <w:ins w:id="623" w:author="Xufeng Lin" w:date="2025-04-22T15:01:00Z" w16du:dateUtc="2025-04-22T05:01:00Z">
        <w:r w:rsidRPr="00733AFB">
          <w:rPr>
            <w:highlight w:val="yellow"/>
          </w:rPr>
          <w:t>colo</w:t>
        </w:r>
        <w:r>
          <w:rPr>
            <w:rFonts w:hint="eastAsia"/>
            <w:highlight w:val="yellow"/>
            <w:lang w:eastAsia="zh-CN"/>
          </w:rPr>
          <w:t>u</w:t>
        </w:r>
        <w:r w:rsidRPr="00733AFB">
          <w:rPr>
            <w:highlight w:val="yellow"/>
          </w:rPr>
          <w:t xml:space="preserve">r_curve: </w:t>
        </w:r>
        <w:r>
          <w:t>vector field visualization of orientation, with vector lengths weighted by coherency.</w:t>
        </w:r>
      </w:ins>
    </w:p>
    <w:p w14:paraId="0308F8FC" w14:textId="77777777" w:rsidR="0061270C" w:rsidRPr="00733AFB" w:rsidRDefault="0061270C" w:rsidP="0061270C">
      <w:pPr>
        <w:pStyle w:val="ListParagraph"/>
        <w:numPr>
          <w:ilvl w:val="0"/>
          <w:numId w:val="18"/>
        </w:numPr>
        <w:rPr>
          <w:ins w:id="624" w:author="Xufeng Lin" w:date="2025-04-22T15:01:00Z" w16du:dateUtc="2025-04-22T05:01:00Z"/>
          <w:highlight w:val="yellow"/>
        </w:rPr>
      </w:pPr>
      <w:ins w:id="625" w:author="Xufeng Lin" w:date="2025-04-22T15:01:00Z" w16du:dateUtc="2025-04-22T05:01:00Z">
        <w:r>
          <w:rPr>
            <w:highlight w:val="yellow"/>
          </w:rPr>
          <w:t>colo</w:t>
        </w:r>
        <w:r>
          <w:rPr>
            <w:rFonts w:hint="eastAsia"/>
            <w:highlight w:val="yellow"/>
            <w:lang w:eastAsia="zh-CN"/>
          </w:rPr>
          <w:t>u</w:t>
        </w:r>
        <w:r>
          <w:rPr>
            <w:highlight w:val="yellow"/>
          </w:rPr>
          <w:t xml:space="preserve">r_energy: </w:t>
        </w:r>
        <w:r>
          <w:t>vector field visualization of orientation, with vector lengths weighted by energy, i.e., gradient vector magnitude.</w:t>
        </w:r>
      </w:ins>
    </w:p>
    <w:p w14:paraId="0A448AC1" w14:textId="77777777" w:rsidR="0061270C" w:rsidRDefault="0061270C" w:rsidP="0061270C">
      <w:pPr>
        <w:pStyle w:val="ListParagraph"/>
        <w:numPr>
          <w:ilvl w:val="0"/>
          <w:numId w:val="18"/>
        </w:numPr>
        <w:rPr>
          <w:ins w:id="626" w:author="Xufeng Lin" w:date="2025-04-22T15:01:00Z" w16du:dateUtc="2025-04-22T05:01:00Z"/>
        </w:rPr>
      </w:pPr>
      <w:ins w:id="627" w:author="Xufeng Lin" w:date="2025-04-22T15:01:00Z" w16du:dateUtc="2025-04-22T05:01:00Z">
        <w:r>
          <w:lastRenderedPageBreak/>
          <w:t>colo</w:t>
        </w:r>
        <w:r>
          <w:rPr>
            <w:rFonts w:hint="eastAsia"/>
            <w:lang w:eastAsia="zh-CN"/>
          </w:rPr>
          <w:t>u</w:t>
        </w:r>
        <w:r>
          <w:t xml:space="preserve">r_length: detected ridges are colour-coded according to fibre length. </w:t>
        </w:r>
        <w:r w:rsidRPr="00FC4480">
          <w:rPr>
            <w:color w:val="FF0000"/>
          </w:rPr>
          <w:t xml:space="preserve">Note: </w:t>
        </w:r>
        <w:r>
          <w:t xml:space="preserve">this only applies to fibres without branches. </w:t>
        </w:r>
      </w:ins>
    </w:p>
    <w:p w14:paraId="028BD23B" w14:textId="77777777" w:rsidR="0061270C" w:rsidRDefault="0061270C" w:rsidP="0061270C">
      <w:pPr>
        <w:pStyle w:val="ListParagraph"/>
        <w:numPr>
          <w:ilvl w:val="0"/>
          <w:numId w:val="18"/>
        </w:numPr>
        <w:rPr>
          <w:ins w:id="628" w:author="Xufeng Lin" w:date="2025-04-22T15:01:00Z" w16du:dateUtc="2025-04-22T05:01:00Z"/>
        </w:rPr>
      </w:pPr>
      <w:ins w:id="629" w:author="Xufeng Lin" w:date="2025-04-22T15:01:00Z" w16du:dateUtc="2025-04-22T05:01:00Z">
        <w:r>
          <w:t>colo</w:t>
        </w:r>
        <w:r>
          <w:rPr>
            <w:rFonts w:hint="eastAsia"/>
            <w:lang w:eastAsia="zh-CN"/>
          </w:rPr>
          <w:t>u</w:t>
        </w:r>
        <w:r>
          <w:t xml:space="preserve">r_mask: detected ridges and branches </w:t>
        </w:r>
      </w:ins>
    </w:p>
    <w:p w14:paraId="490CC9CF" w14:textId="77777777" w:rsidR="0061270C" w:rsidRDefault="0061270C" w:rsidP="0061270C">
      <w:pPr>
        <w:pStyle w:val="ListParagraph"/>
        <w:numPr>
          <w:ilvl w:val="0"/>
          <w:numId w:val="18"/>
        </w:numPr>
        <w:rPr>
          <w:ins w:id="630" w:author="Xufeng Lin" w:date="2025-04-22T15:01:00Z" w16du:dateUtc="2025-04-22T05:01:00Z"/>
        </w:rPr>
      </w:pPr>
      <w:ins w:id="631" w:author="Xufeng Lin" w:date="2025-04-22T15:01:00Z" w16du:dateUtc="2025-04-22T05:01:00Z">
        <w:r>
          <w:t>colo</w:t>
        </w:r>
        <w:r>
          <w:rPr>
            <w:rFonts w:hint="eastAsia"/>
            <w:lang w:eastAsia="zh-CN"/>
          </w:rPr>
          <w:t>u</w:t>
        </w:r>
        <w:r>
          <w:t>r_orientation: fibre orientation in [</w:t>
        </w:r>
      </w:ins>
      <m:oMath>
        <m:r>
          <w:ins w:id="632" w:author="Xufeng Lin" w:date="2025-04-22T15:01:00Z" w16du:dateUtc="2025-04-22T05:01:00Z">
            <w:rPr>
              <w:rFonts w:ascii="Cambria Math" w:hAnsi="Cambria Math"/>
            </w:rPr>
            <m:t>-</m:t>
          </w:ins>
        </m:r>
        <m:f>
          <m:fPr>
            <m:ctrlPr>
              <w:ins w:id="633" w:author="Xufeng Lin" w:date="2025-04-22T15:01:00Z" w16du:dateUtc="2025-04-22T05:01:00Z">
                <w:rPr>
                  <w:rFonts w:ascii="Cambria Math" w:hAnsi="Cambria Math"/>
                  <w:i/>
                </w:rPr>
              </w:ins>
            </m:ctrlPr>
          </m:fPr>
          <m:num>
            <m:r>
              <w:ins w:id="634" w:author="Xufeng Lin" w:date="2025-04-22T15:01:00Z" w16du:dateUtc="2025-04-22T05:01:00Z">
                <w:rPr>
                  <w:rFonts w:ascii="Cambria Math" w:hAnsi="Cambria Math"/>
                </w:rPr>
                <m:t>π</m:t>
              </w:ins>
            </m:r>
          </m:num>
          <m:den>
            <m:r>
              <w:ins w:id="635" w:author="Xufeng Lin" w:date="2025-04-22T15:01:00Z" w16du:dateUtc="2025-04-22T05:01:00Z">
                <w:rPr>
                  <w:rFonts w:ascii="Cambria Math" w:hAnsi="Cambria Math"/>
                </w:rPr>
                <m:t>2</m:t>
              </w:ins>
            </m:r>
          </m:den>
        </m:f>
        <m:r>
          <w:ins w:id="636" w:author="Xufeng Lin" w:date="2025-04-22T15:01:00Z" w16du:dateUtc="2025-04-22T05:01:00Z">
            <w:rPr>
              <w:rFonts w:ascii="Cambria Math" w:hAnsi="Cambria Math"/>
            </w:rPr>
            <m:t>,</m:t>
          </w:ins>
        </m:r>
        <m:f>
          <m:fPr>
            <m:ctrlPr>
              <w:ins w:id="637" w:author="Xufeng Lin" w:date="2025-04-22T15:01:00Z" w16du:dateUtc="2025-04-22T05:01:00Z">
                <w:rPr>
                  <w:rFonts w:ascii="Cambria Math" w:hAnsi="Cambria Math"/>
                  <w:i/>
                </w:rPr>
              </w:ins>
            </m:ctrlPr>
          </m:fPr>
          <m:num>
            <m:r>
              <w:ins w:id="638" w:author="Xufeng Lin" w:date="2025-04-22T15:01:00Z" w16du:dateUtc="2025-04-22T05:01:00Z">
                <w:rPr>
                  <w:rFonts w:ascii="Cambria Math" w:hAnsi="Cambria Math"/>
                </w:rPr>
                <m:t>π</m:t>
              </w:ins>
            </m:r>
          </m:num>
          <m:den>
            <m:r>
              <w:ins w:id="639" w:author="Xufeng Lin" w:date="2025-04-22T15:01:00Z" w16du:dateUtc="2025-04-22T05:01:00Z">
                <w:rPr>
                  <w:rFonts w:ascii="Cambria Math" w:hAnsi="Cambria Math"/>
                </w:rPr>
                <m:t>2</m:t>
              </w:ins>
            </m:r>
          </m:den>
        </m:f>
      </m:oMath>
      <w:ins w:id="640" w:author="Xufeng Lin" w:date="2025-04-22T15:01:00Z" w16du:dateUtc="2025-04-22T05:01:00Z">
        <w:r>
          <w:t>] within a local window</w:t>
        </w:r>
      </w:ins>
    </w:p>
    <w:p w14:paraId="0AA6F77B" w14:textId="77777777" w:rsidR="0061270C" w:rsidRDefault="0061270C" w:rsidP="0061270C">
      <w:pPr>
        <w:pStyle w:val="ListParagraph"/>
        <w:numPr>
          <w:ilvl w:val="0"/>
          <w:numId w:val="18"/>
        </w:numPr>
        <w:rPr>
          <w:ins w:id="641" w:author="Xufeng Lin" w:date="2025-04-22T15:01:00Z" w16du:dateUtc="2025-04-22T05:01:00Z"/>
        </w:rPr>
      </w:pPr>
      <w:ins w:id="642" w:author="Xufeng Lin" w:date="2025-04-22T15:01:00Z" w16du:dateUtc="2025-04-22T05:01:00Z">
        <w:r>
          <w:t>colo</w:t>
        </w:r>
        <w:r>
          <w:rPr>
            <w:rFonts w:hint="eastAsia"/>
            <w:lang w:eastAsia="zh-CN"/>
          </w:rPr>
          <w:t>u</w:t>
        </w:r>
        <w:r>
          <w:t>r_skeleton: detected fibres with branchpoints (yellow) and endpoints (green)</w:t>
        </w:r>
      </w:ins>
    </w:p>
    <w:p w14:paraId="4270CEC6" w14:textId="77777777" w:rsidR="0061270C" w:rsidRDefault="0061270C" w:rsidP="0061270C">
      <w:pPr>
        <w:pStyle w:val="ListParagraph"/>
        <w:numPr>
          <w:ilvl w:val="0"/>
          <w:numId w:val="18"/>
        </w:numPr>
        <w:rPr>
          <w:ins w:id="643" w:author="Xufeng Lin" w:date="2025-04-22T15:01:00Z" w16du:dateUtc="2025-04-22T05:01:00Z"/>
        </w:rPr>
      </w:pPr>
      <w:ins w:id="644" w:author="Xufeng Lin" w:date="2025-04-22T15:01:00Z" w16du:dateUtc="2025-04-22T05:01:00Z">
        <w:r>
          <w:t>colour_width: detected ridges with calculated fibre widths</w:t>
        </w:r>
      </w:ins>
    </w:p>
    <w:p w14:paraId="7CB95865" w14:textId="77777777" w:rsidR="0061270C" w:rsidRDefault="0061270C" w:rsidP="0061270C">
      <w:pPr>
        <w:pStyle w:val="ListParagraph"/>
        <w:numPr>
          <w:ilvl w:val="0"/>
          <w:numId w:val="18"/>
        </w:numPr>
        <w:rPr>
          <w:ins w:id="645" w:author="Xufeng Lin" w:date="2025-04-22T15:01:00Z" w16du:dateUtc="2025-04-22T05:01:00Z"/>
        </w:rPr>
      </w:pPr>
      <w:ins w:id="646" w:author="Xufeng Lin" w:date="2025-04-22T15:01:00Z" w16du:dateUtc="2025-04-22T05:01:00Z">
        <w:r>
          <w:rPr>
            <w:rFonts w:hint="eastAsia"/>
            <w:lang w:eastAsia="zh-CN"/>
          </w:rPr>
          <w:t>gray_width: widths in terms of integer pixel numbers at ridge points/pixels.</w:t>
        </w:r>
      </w:ins>
    </w:p>
    <w:p w14:paraId="6D810C0E" w14:textId="77777777" w:rsidR="0061270C" w:rsidRDefault="0061270C" w:rsidP="0061270C">
      <w:pPr>
        <w:pStyle w:val="ListParagraph"/>
        <w:numPr>
          <w:ilvl w:val="0"/>
          <w:numId w:val="18"/>
        </w:numPr>
        <w:rPr>
          <w:ins w:id="647" w:author="Xufeng Lin" w:date="2025-04-22T15:01:00Z" w16du:dateUtc="2025-04-22T05:01:00Z"/>
        </w:rPr>
      </w:pPr>
      <w:ins w:id="648" w:author="Xufeng Lin" w:date="2025-04-22T15:01:00Z" w16du:dateUtc="2025-04-22T05:01:00Z">
        <w:r>
          <w:t>intra_gaps: gap analysis of intra-collagen fibre gaps</w:t>
        </w:r>
      </w:ins>
    </w:p>
    <w:p w14:paraId="0AB86E8C" w14:textId="77777777" w:rsidR="0061270C" w:rsidRDefault="0061270C" w:rsidP="0061270C">
      <w:pPr>
        <w:pStyle w:val="ListParagraph"/>
        <w:numPr>
          <w:ilvl w:val="0"/>
          <w:numId w:val="18"/>
        </w:numPr>
        <w:rPr>
          <w:ins w:id="649" w:author="Xufeng Lin" w:date="2025-04-22T15:01:00Z" w16du:dateUtc="2025-04-22T05:01:00Z"/>
        </w:rPr>
      </w:pPr>
      <w:ins w:id="650" w:author="Xufeng Lin" w:date="2025-04-22T15:01:00Z" w16du:dateUtc="2025-04-22T05:01:00Z">
        <w:r>
          <w:t>orient_colo</w:t>
        </w:r>
        <w:r>
          <w:rPr>
            <w:rFonts w:hint="eastAsia"/>
            <w:lang w:eastAsia="zh-CN"/>
          </w:rPr>
          <w:t>u</w:t>
        </w:r>
        <w:r>
          <w:t>r_survey: color coding of orientation in HSB colo</w:t>
        </w:r>
        <w:r>
          <w:rPr>
            <w:rFonts w:hint="eastAsia"/>
            <w:lang w:eastAsia="zh-CN"/>
          </w:rPr>
          <w:t>u</w:t>
        </w:r>
        <w:r>
          <w:t>r space, where hue is orientation, saturation is coherency, brightness is the grayscale of the original image.</w:t>
        </w:r>
      </w:ins>
    </w:p>
    <w:p w14:paraId="6075B544" w14:textId="77777777" w:rsidR="0061270C" w:rsidRDefault="0061270C" w:rsidP="0061270C">
      <w:pPr>
        <w:pStyle w:val="ListParagraph"/>
        <w:ind w:left="1080"/>
        <w:rPr>
          <w:ins w:id="651" w:author="Xufeng Lin" w:date="2025-04-22T15:01:00Z" w16du:dateUtc="2025-04-22T05:01:00Z"/>
          <w:rFonts w:ascii="Verdana" w:hAnsi="Verdana"/>
          <w:color w:val="000000"/>
          <w:sz w:val="14"/>
          <w:szCs w:val="14"/>
          <w:shd w:val="clear" w:color="auto" w:fill="EEEEEE"/>
        </w:rPr>
      </w:pPr>
      <w:ins w:id="652" w:author="Xufeng Lin" w:date="2025-04-22T15:01:00Z" w16du:dateUtc="2025-04-22T05:01:00Z">
        <w:r>
          <w:rPr>
            <w:noProof/>
          </w:rPr>
          <w:drawing>
            <wp:inline distT="0" distB="0" distL="0" distR="0" wp14:anchorId="4A0B1C37" wp14:editId="27463B94">
              <wp:extent cx="2564987" cy="1268553"/>
              <wp:effectExtent l="0" t="0" r="6985" b="8255"/>
              <wp:docPr id="175590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170" cy="1271611"/>
                      </a:xfrm>
                      <a:prstGeom prst="rect">
                        <a:avLst/>
                      </a:prstGeom>
                      <a:noFill/>
                      <a:ln>
                        <a:noFill/>
                      </a:ln>
                    </pic:spPr>
                  </pic:pic>
                </a:graphicData>
              </a:graphic>
            </wp:inline>
          </w:drawing>
        </w:r>
      </w:ins>
    </w:p>
    <w:p w14:paraId="1EB7EBB0" w14:textId="77777777" w:rsidR="0061270C" w:rsidRPr="009E340F" w:rsidRDefault="0061270C" w:rsidP="0061270C">
      <w:pPr>
        <w:pStyle w:val="ListParagraph"/>
        <w:ind w:left="1080"/>
        <w:rPr>
          <w:ins w:id="653" w:author="Xufeng Lin" w:date="2025-04-22T15:01:00Z" w16du:dateUtc="2025-04-22T05:01:00Z"/>
          <w:sz w:val="20"/>
          <w:szCs w:val="20"/>
        </w:rPr>
      </w:pPr>
      <w:ins w:id="654" w:author="Xufeng Lin" w:date="2025-04-22T15:01:00Z" w16du:dateUtc="2025-04-22T05:01:00Z">
        <w:r>
          <w:fldChar w:fldCharType="begin"/>
        </w:r>
        <w:r>
          <w:instrText>HYPERLINK "https://bigwww.epfl.ch/demo/orientationj/"</w:instrText>
        </w:r>
        <w:r>
          <w:fldChar w:fldCharType="separate"/>
        </w:r>
        <w:r w:rsidRPr="009E340F">
          <w:rPr>
            <w:rStyle w:val="Hyperlink"/>
            <w:rFonts w:ascii="Verdana" w:hAnsi="Verdana"/>
            <w:sz w:val="20"/>
            <w:szCs w:val="20"/>
            <w:shd w:val="clear" w:color="auto" w:fill="EEEEEE"/>
          </w:rPr>
          <w:t>Circular color map codin</w:t>
        </w:r>
        <w:r>
          <w:rPr>
            <w:rStyle w:val="Hyperlink"/>
            <w:rFonts w:ascii="Verdana" w:hAnsi="Verdana"/>
            <w:sz w:val="20"/>
            <w:szCs w:val="20"/>
            <w:shd w:val="clear" w:color="auto" w:fill="EEEEEE"/>
          </w:rPr>
          <w:t>g for orientation</w:t>
        </w:r>
        <w:r>
          <w:fldChar w:fldCharType="end"/>
        </w:r>
      </w:ins>
    </w:p>
    <w:p w14:paraId="10D98DB1" w14:textId="77777777" w:rsidR="0061270C" w:rsidRDefault="0061270C" w:rsidP="0061270C">
      <w:pPr>
        <w:pStyle w:val="ListParagraph"/>
        <w:numPr>
          <w:ilvl w:val="0"/>
          <w:numId w:val="18"/>
        </w:numPr>
        <w:rPr>
          <w:ins w:id="655" w:author="Xufeng Lin" w:date="2025-04-22T15:01:00Z" w16du:dateUtc="2025-04-22T05:01:00Z"/>
        </w:rPr>
      </w:pPr>
      <w:ins w:id="656" w:author="Xufeng Lin" w:date="2025-04-22T15:01:00Z" w16du:dateUtc="2025-04-22T05:01:00Z">
        <w:r>
          <w:t>orient_vf_constant: vector field visualization of orientation with constant/equal weights</w:t>
        </w:r>
      </w:ins>
    </w:p>
    <w:p w14:paraId="051D6F1C" w14:textId="77777777" w:rsidR="0061270C" w:rsidRPr="00B10112" w:rsidRDefault="0061270C" w:rsidP="0061270C">
      <w:pPr>
        <w:pStyle w:val="ListParagraph"/>
        <w:ind w:left="1080"/>
        <w:rPr>
          <w:ins w:id="657" w:author="Xufeng Lin" w:date="2025-04-22T15:01:00Z" w16du:dateUtc="2025-04-22T05:01:00Z"/>
        </w:rPr>
      </w:pPr>
    </w:p>
    <w:p w14:paraId="553C344D" w14:textId="77777777" w:rsidR="0061270C" w:rsidRPr="00B10112" w:rsidRDefault="0061270C" w:rsidP="0061270C">
      <w:pPr>
        <w:pStyle w:val="ListParagraph"/>
        <w:numPr>
          <w:ilvl w:val="0"/>
          <w:numId w:val="8"/>
        </w:numPr>
        <w:rPr>
          <w:ins w:id="658" w:author="Xufeng Lin" w:date="2025-04-22T15:01:00Z" w16du:dateUtc="2025-04-22T05:01:00Z"/>
          <w:b/>
          <w:bCs/>
        </w:rPr>
      </w:pPr>
      <w:ins w:id="659" w:author="Xufeng Lin" w:date="2025-04-22T15:01:00Z" w16du:dateUtc="2025-04-22T05:01:00Z">
        <w:r w:rsidRPr="00B10112">
          <w:rPr>
            <w:b/>
            <w:bCs/>
          </w:rPr>
          <w:t>Eligible</w:t>
        </w:r>
      </w:ins>
    </w:p>
    <w:p w14:paraId="01AF517B" w14:textId="77777777" w:rsidR="0061270C" w:rsidRDefault="0061270C" w:rsidP="0061270C">
      <w:pPr>
        <w:pStyle w:val="ListParagraph"/>
        <w:ind w:left="360"/>
        <w:rPr>
          <w:ins w:id="660" w:author="Xufeng Lin" w:date="2025-04-22T15:01:00Z" w16du:dateUtc="2025-04-22T05:01:00Z"/>
        </w:rPr>
      </w:pPr>
      <w:ins w:id="661" w:author="Xufeng Lin" w:date="2025-04-22T15:01:00Z" w16du:dateUtc="2025-04-22T05:01:00Z">
        <w:r>
          <w:t>S</w:t>
        </w:r>
        <w:r w:rsidRPr="00071564">
          <w:t>tores the images to be analysed after the removal over-sized images. The 'Ignored_images.txt' file inside th</w:t>
        </w:r>
        <w:r>
          <w:t>e</w:t>
        </w:r>
        <w:r w:rsidRPr="00071564">
          <w:t xml:space="preserve"> subfolder records the names of the over-sized images that have been ignored.</w:t>
        </w:r>
        <w:r>
          <w:t xml:space="preserve"> </w:t>
        </w:r>
      </w:ins>
    </w:p>
    <w:p w14:paraId="3DD5978D" w14:textId="77777777" w:rsidR="0061270C" w:rsidRPr="00071564" w:rsidRDefault="0061270C" w:rsidP="0061270C">
      <w:pPr>
        <w:pStyle w:val="ListParagraph"/>
        <w:ind w:left="360"/>
        <w:rPr>
          <w:ins w:id="662" w:author="Xufeng Lin" w:date="2025-04-22T15:01:00Z" w16du:dateUtc="2025-04-22T05:01:00Z"/>
        </w:rPr>
      </w:pPr>
      <w:ins w:id="663" w:author="Xufeng Lin" w:date="2025-04-22T15:01:00Z" w16du:dateUtc="2025-04-22T05:01:00Z">
        <w:r w:rsidRPr="00FC4480">
          <w:rPr>
            <w:color w:val="FF0000"/>
          </w:rPr>
          <w:t>Note:</w:t>
        </w:r>
        <w:r>
          <w:t xml:space="preserve"> images that are larger than 2048 x 2048 pixels will automatically be cropped into subregions &lt; 2048 x 2048 px and saved as individual ROIs. </w:t>
        </w:r>
      </w:ins>
    </w:p>
    <w:p w14:paraId="4623DB16" w14:textId="77777777" w:rsidR="0061270C" w:rsidRPr="00B10112" w:rsidRDefault="0061270C" w:rsidP="0061270C">
      <w:pPr>
        <w:pStyle w:val="ListParagraph"/>
        <w:numPr>
          <w:ilvl w:val="0"/>
          <w:numId w:val="8"/>
        </w:numPr>
        <w:rPr>
          <w:ins w:id="664" w:author="Xufeng Lin" w:date="2025-04-22T15:01:00Z" w16du:dateUtc="2025-04-22T05:01:00Z"/>
          <w:b/>
          <w:bCs/>
        </w:rPr>
      </w:pPr>
      <w:ins w:id="665" w:author="Xufeng Lin" w:date="2025-04-22T15:01:00Z" w16du:dateUtc="2025-04-22T05:01:00Z">
        <w:r w:rsidRPr="00B10112">
          <w:rPr>
            <w:b/>
            <w:bCs/>
          </w:rPr>
          <w:t>Exports</w:t>
        </w:r>
      </w:ins>
    </w:p>
    <w:p w14:paraId="6898A3D2" w14:textId="77777777" w:rsidR="0061270C" w:rsidRDefault="0061270C" w:rsidP="0061270C">
      <w:pPr>
        <w:pStyle w:val="ListParagraph"/>
        <w:ind w:left="360"/>
        <w:rPr>
          <w:ins w:id="666" w:author="Xufeng Lin" w:date="2025-04-22T15:01:00Z" w16du:dateUtc="2025-04-22T05:01:00Z"/>
        </w:rPr>
      </w:pPr>
      <w:ins w:id="667" w:author="Xufeng Lin" w:date="2025-04-22T15:01:00Z" w16du:dateUtc="2025-04-22T05:01:00Z">
        <w:r>
          <w:t>Contains colour-code images of following results:</w:t>
        </w:r>
      </w:ins>
    </w:p>
    <w:p w14:paraId="42D19E68" w14:textId="77777777" w:rsidR="0061270C" w:rsidRDefault="0061270C" w:rsidP="0061270C">
      <w:pPr>
        <w:pStyle w:val="ListParagraph"/>
        <w:numPr>
          <w:ilvl w:val="0"/>
          <w:numId w:val="9"/>
        </w:numPr>
        <w:rPr>
          <w:ins w:id="668" w:author="Xufeng Lin" w:date="2025-04-22T15:01:00Z" w16du:dateUtc="2025-04-22T05:01:00Z"/>
        </w:rPr>
      </w:pPr>
      <w:ins w:id="669" w:author="Xufeng Lin" w:date="2025-04-22T15:01:00Z" w16du:dateUtc="2025-04-22T05:01:00Z">
        <w:r>
          <w:t>Coherency: coherency/alignment of orientation in a local neighbourhood</w:t>
        </w:r>
      </w:ins>
    </w:p>
    <w:p w14:paraId="7EB6E3EE" w14:textId="77777777" w:rsidR="0061270C" w:rsidRDefault="0061270C" w:rsidP="0061270C">
      <w:pPr>
        <w:pStyle w:val="ListParagraph"/>
        <w:numPr>
          <w:ilvl w:val="0"/>
          <w:numId w:val="9"/>
        </w:numPr>
        <w:rPr>
          <w:ins w:id="670" w:author="Xufeng Lin" w:date="2025-04-22T15:01:00Z" w16du:dateUtc="2025-04-22T05:01:00Z"/>
        </w:rPr>
      </w:pPr>
      <w:ins w:id="671" w:author="Xufeng Lin" w:date="2025-04-22T15:01:00Z" w16du:dateUtc="2025-04-22T05:01:00Z">
        <w:r>
          <w:t>Colour survey: same as above in 3.m</w:t>
        </w:r>
      </w:ins>
    </w:p>
    <w:p w14:paraId="49530DBB" w14:textId="77777777" w:rsidR="0061270C" w:rsidRDefault="0061270C" w:rsidP="0061270C">
      <w:pPr>
        <w:pStyle w:val="ListParagraph"/>
        <w:numPr>
          <w:ilvl w:val="0"/>
          <w:numId w:val="9"/>
        </w:numPr>
        <w:rPr>
          <w:ins w:id="672" w:author="Xufeng Lin" w:date="2025-04-22T15:01:00Z" w16du:dateUtc="2025-04-22T05:01:00Z"/>
        </w:rPr>
      </w:pPr>
      <w:ins w:id="673" w:author="Xufeng Lin" w:date="2025-04-22T15:01:00Z" w16du:dateUtc="2025-04-22T05:01:00Z">
        <w:r>
          <w:t xml:space="preserve">Curve map: curvatures of the detected fibres for selected curvature window sizes </w:t>
        </w:r>
      </w:ins>
    </w:p>
    <w:p w14:paraId="1242AAE9" w14:textId="77777777" w:rsidR="0061270C" w:rsidRDefault="0061270C" w:rsidP="0061270C">
      <w:pPr>
        <w:pStyle w:val="ListParagraph"/>
        <w:numPr>
          <w:ilvl w:val="0"/>
          <w:numId w:val="9"/>
        </w:numPr>
        <w:rPr>
          <w:ins w:id="674" w:author="Xufeng Lin" w:date="2025-04-22T15:01:00Z" w16du:dateUtc="2025-04-22T05:01:00Z"/>
        </w:rPr>
      </w:pPr>
      <w:ins w:id="675" w:author="Xufeng Lin" w:date="2025-04-22T15:01:00Z" w16du:dateUtc="2025-04-22T05:01:00Z">
        <w:r>
          <w:t>Energy: magnitude of gradient vector (</w:t>
        </w:r>
      </w:ins>
      <m:oMath>
        <m:sSub>
          <m:sSubPr>
            <m:ctrlPr>
              <w:ins w:id="676" w:author="Xufeng Lin" w:date="2025-04-22T15:01:00Z" w16du:dateUtc="2025-04-22T05:01:00Z">
                <w:rPr>
                  <w:rFonts w:ascii="Cambria Math" w:hAnsi="Cambria Math"/>
                  <w:i/>
                </w:rPr>
              </w:ins>
            </m:ctrlPr>
          </m:sSubPr>
          <m:e>
            <m:r>
              <w:ins w:id="677" w:author="Xufeng Lin" w:date="2025-04-22T15:01:00Z" w16du:dateUtc="2025-04-22T05:01:00Z">
                <w:rPr>
                  <w:rFonts w:ascii="Cambria Math" w:hAnsi="Cambria Math"/>
                </w:rPr>
                <m:t>g</m:t>
              </w:ins>
            </m:r>
          </m:e>
          <m:sub>
            <m:r>
              <w:ins w:id="678" w:author="Xufeng Lin" w:date="2025-04-22T15:01:00Z" w16du:dateUtc="2025-04-22T05:01:00Z">
                <w:rPr>
                  <w:rFonts w:ascii="Cambria Math" w:hAnsi="Cambria Math"/>
                </w:rPr>
                <m:t>x</m:t>
              </w:ins>
            </m:r>
          </m:sub>
        </m:sSub>
        <m:r>
          <w:ins w:id="679" w:author="Xufeng Lin" w:date="2025-04-22T15:01:00Z" w16du:dateUtc="2025-04-22T05:01:00Z">
            <w:rPr>
              <w:rFonts w:ascii="Cambria Math" w:hAnsi="Cambria Math"/>
            </w:rPr>
            <m:t xml:space="preserve">, </m:t>
          </w:ins>
        </m:r>
        <m:sSub>
          <m:sSubPr>
            <m:ctrlPr>
              <w:ins w:id="680" w:author="Xufeng Lin" w:date="2025-04-22T15:01:00Z" w16du:dateUtc="2025-04-22T05:01:00Z">
                <w:rPr>
                  <w:rFonts w:ascii="Cambria Math" w:hAnsi="Cambria Math"/>
                  <w:i/>
                </w:rPr>
              </w:ins>
            </m:ctrlPr>
          </m:sSubPr>
          <m:e>
            <m:r>
              <w:ins w:id="681" w:author="Xufeng Lin" w:date="2025-04-22T15:01:00Z" w16du:dateUtc="2025-04-22T05:01:00Z">
                <w:rPr>
                  <w:rFonts w:ascii="Cambria Math" w:hAnsi="Cambria Math"/>
                </w:rPr>
                <m:t>g</m:t>
              </w:ins>
            </m:r>
          </m:e>
          <m:sub>
            <m:r>
              <w:ins w:id="682" w:author="Xufeng Lin" w:date="2025-04-22T15:01:00Z" w16du:dateUtc="2025-04-22T05:01:00Z">
                <w:rPr>
                  <w:rFonts w:ascii="Cambria Math" w:hAnsi="Cambria Math"/>
                </w:rPr>
                <m:t>y</m:t>
              </w:ins>
            </m:r>
          </m:sub>
        </m:sSub>
        <m:r>
          <w:ins w:id="683" w:author="Xufeng Lin" w:date="2025-04-22T15:01:00Z" w16du:dateUtc="2025-04-22T05:01:00Z">
            <w:rPr>
              <w:rFonts w:ascii="Cambria Math" w:hAnsi="Cambria Math"/>
            </w:rPr>
            <m:t>)</m:t>
          </w:ins>
        </m:r>
      </m:oMath>
      <w:ins w:id="684" w:author="Xufeng Lin" w:date="2025-04-22T15:01:00Z" w16du:dateUtc="2025-04-22T05:01:00Z">
        <w:r>
          <w:t xml:space="preserve"> </w:t>
        </w:r>
      </w:ins>
    </w:p>
    <w:p w14:paraId="22A3564F" w14:textId="77777777" w:rsidR="0061270C" w:rsidRDefault="0061270C" w:rsidP="0061270C">
      <w:pPr>
        <w:pStyle w:val="ListParagraph"/>
        <w:numPr>
          <w:ilvl w:val="0"/>
          <w:numId w:val="9"/>
        </w:numPr>
        <w:rPr>
          <w:ins w:id="685" w:author="Xufeng Lin" w:date="2025-04-22T15:01:00Z" w16du:dateUtc="2025-04-22T05:01:00Z"/>
        </w:rPr>
      </w:pPr>
      <w:ins w:id="686" w:author="Xufeng Lin" w:date="2025-04-22T15:01:00Z" w16du:dateUtc="2025-04-22T05:01:00Z">
        <w:r>
          <w:t>GapImage: Map of tissue gaps (red) – based on non-segmented image</w:t>
        </w:r>
      </w:ins>
    </w:p>
    <w:p w14:paraId="6F32C7DF" w14:textId="77777777" w:rsidR="0061270C" w:rsidRDefault="0061270C" w:rsidP="0061270C">
      <w:pPr>
        <w:pStyle w:val="ListParagraph"/>
        <w:numPr>
          <w:ilvl w:val="0"/>
          <w:numId w:val="9"/>
        </w:numPr>
        <w:rPr>
          <w:ins w:id="687" w:author="Xufeng Lin" w:date="2025-04-22T15:01:00Z" w16du:dateUtc="2025-04-22T05:01:00Z"/>
        </w:rPr>
      </w:pPr>
      <w:ins w:id="688" w:author="Xufeng Lin" w:date="2025-04-22T15:01:00Z" w16du:dateUtc="2025-04-22T05:01:00Z">
        <w:r>
          <w:t>GapImage_intra_gaps: Map of intra-fibre gaps (green) – based on segmentation ROI</w:t>
        </w:r>
      </w:ins>
    </w:p>
    <w:p w14:paraId="0A2AB88A" w14:textId="77777777" w:rsidR="0061270C" w:rsidRDefault="0061270C" w:rsidP="0061270C">
      <w:pPr>
        <w:pStyle w:val="ListParagraph"/>
        <w:numPr>
          <w:ilvl w:val="0"/>
          <w:numId w:val="9"/>
        </w:numPr>
        <w:rPr>
          <w:ins w:id="689" w:author="Xufeng Lin" w:date="2025-04-22T15:01:00Z" w16du:dateUtc="2025-04-22T05:01:00Z"/>
        </w:rPr>
      </w:pPr>
      <w:ins w:id="690" w:author="Xufeng Lin" w:date="2025-04-22T15:01:00Z" w16du:dateUtc="2025-04-22T05:01:00Z">
        <w:r>
          <w:t>Length map: higher intensity values represent longer fibres. The image intensities are stored as unsigned 16-bit integers. Best viewed in ImageJ/FIJI.</w:t>
        </w:r>
      </w:ins>
    </w:p>
    <w:p w14:paraId="23F649A5" w14:textId="77777777" w:rsidR="0061270C" w:rsidRDefault="0061270C" w:rsidP="0061270C">
      <w:pPr>
        <w:pStyle w:val="ListParagraph"/>
        <w:numPr>
          <w:ilvl w:val="0"/>
          <w:numId w:val="9"/>
        </w:numPr>
        <w:rPr>
          <w:ins w:id="691" w:author="Xufeng Lin" w:date="2025-04-22T15:01:00Z" w16du:dateUtc="2025-04-22T05:01:00Z"/>
        </w:rPr>
      </w:pPr>
      <w:ins w:id="692" w:author="Xufeng Lin" w:date="2025-04-22T15:01:00Z" w16du:dateUtc="2025-04-22T05:01:00Z">
        <w:r>
          <w:t>Mask: detected fibres and fibre branches</w:t>
        </w:r>
      </w:ins>
    </w:p>
    <w:p w14:paraId="3A740BAB" w14:textId="77777777" w:rsidR="0061270C" w:rsidRDefault="0061270C" w:rsidP="0061270C">
      <w:pPr>
        <w:pStyle w:val="ListParagraph"/>
        <w:numPr>
          <w:ilvl w:val="0"/>
          <w:numId w:val="9"/>
        </w:numPr>
        <w:rPr>
          <w:ins w:id="693" w:author="Xufeng Lin" w:date="2025-04-22T15:01:00Z" w16du:dateUtc="2025-04-22T05:01:00Z"/>
        </w:rPr>
      </w:pPr>
      <w:ins w:id="694" w:author="Xufeng Lin" w:date="2025-04-22T15:01:00Z" w16du:dateUtc="2025-04-22T05:01:00Z">
        <w:r>
          <w:t xml:space="preserve">Orientation: orientation angles in </w:t>
        </w:r>
        <w:r w:rsidRPr="00CD18FA">
          <w:t>radians</w:t>
        </w:r>
        <w:r>
          <w:t xml:space="preserve"> ranging from </w:t>
        </w:r>
      </w:ins>
      <m:oMath>
        <m:r>
          <w:ins w:id="695" w:author="Xufeng Lin" w:date="2025-04-22T15:01:00Z" w16du:dateUtc="2025-04-22T05:01:00Z">
            <w:rPr>
              <w:rFonts w:ascii="Cambria Math" w:hAnsi="Cambria Math"/>
            </w:rPr>
            <m:t>-</m:t>
          </w:ins>
        </m:r>
        <m:f>
          <m:fPr>
            <m:ctrlPr>
              <w:ins w:id="696" w:author="Xufeng Lin" w:date="2025-04-22T15:01:00Z" w16du:dateUtc="2025-04-22T05:01:00Z">
                <w:rPr>
                  <w:rFonts w:ascii="Cambria Math" w:hAnsi="Cambria Math"/>
                  <w:i/>
                </w:rPr>
              </w:ins>
            </m:ctrlPr>
          </m:fPr>
          <m:num>
            <m:r>
              <w:ins w:id="697" w:author="Xufeng Lin" w:date="2025-04-22T15:01:00Z" w16du:dateUtc="2025-04-22T05:01:00Z">
                <w:rPr>
                  <w:rFonts w:ascii="Cambria Math" w:hAnsi="Cambria Math"/>
                </w:rPr>
                <m:t>π</m:t>
              </w:ins>
            </m:r>
          </m:num>
          <m:den>
            <m:r>
              <w:ins w:id="698" w:author="Xufeng Lin" w:date="2025-04-22T15:01:00Z" w16du:dateUtc="2025-04-22T05:01:00Z">
                <w:rPr>
                  <w:rFonts w:ascii="Cambria Math" w:hAnsi="Cambria Math"/>
                </w:rPr>
                <m:t>2</m:t>
              </w:ins>
            </m:r>
          </m:den>
        </m:f>
      </m:oMath>
      <w:ins w:id="699" w:author="Xufeng Lin" w:date="2025-04-22T15:01:00Z" w16du:dateUtc="2025-04-22T05:01:00Z">
        <w:r>
          <w:t xml:space="preserve"> to </w:t>
        </w:r>
      </w:ins>
      <m:oMath>
        <m:f>
          <m:fPr>
            <m:ctrlPr>
              <w:ins w:id="700" w:author="Xufeng Lin" w:date="2025-04-22T15:01:00Z" w16du:dateUtc="2025-04-22T05:01:00Z">
                <w:rPr>
                  <w:rFonts w:ascii="Cambria Math" w:hAnsi="Cambria Math"/>
                  <w:i/>
                </w:rPr>
              </w:ins>
            </m:ctrlPr>
          </m:fPr>
          <m:num>
            <m:r>
              <w:ins w:id="701" w:author="Xufeng Lin" w:date="2025-04-22T15:01:00Z" w16du:dateUtc="2025-04-22T05:01:00Z">
                <w:rPr>
                  <w:rFonts w:ascii="Cambria Math" w:hAnsi="Cambria Math"/>
                </w:rPr>
                <m:t>π</m:t>
              </w:ins>
            </m:r>
          </m:num>
          <m:den>
            <m:r>
              <w:ins w:id="702" w:author="Xufeng Lin" w:date="2025-04-22T15:01:00Z" w16du:dateUtc="2025-04-22T05:01:00Z">
                <w:rPr>
                  <w:rFonts w:ascii="Cambria Math" w:hAnsi="Cambria Math"/>
                </w:rPr>
                <m:t>2</m:t>
              </w:ins>
            </m:r>
          </m:den>
        </m:f>
      </m:oMath>
      <w:ins w:id="703" w:author="Xufeng Lin" w:date="2025-04-22T15:01:00Z" w16du:dateUtc="2025-04-22T05:01:00Z">
        <w:r>
          <w:t>.</w:t>
        </w:r>
      </w:ins>
    </w:p>
    <w:p w14:paraId="10F078F7" w14:textId="77777777" w:rsidR="0061270C" w:rsidRDefault="0061270C" w:rsidP="0061270C">
      <w:pPr>
        <w:pStyle w:val="ListParagraph"/>
        <w:numPr>
          <w:ilvl w:val="0"/>
          <w:numId w:val="9"/>
        </w:numPr>
        <w:rPr>
          <w:ins w:id="704" w:author="Xufeng Lin" w:date="2025-04-22T15:01:00Z" w16du:dateUtc="2025-04-22T05:01:00Z"/>
        </w:rPr>
      </w:pPr>
      <w:ins w:id="705" w:author="Xufeng Lin" w:date="2025-04-22T15:01:00Z" w16du:dateUtc="2025-04-22T05:01:00Z">
        <w:r>
          <w:t>Skeleton: shows branchpoints (yellow circles) and endpoints (red circles) of detected fibre spines</w:t>
        </w:r>
      </w:ins>
    </w:p>
    <w:p w14:paraId="745D4709" w14:textId="77777777" w:rsidR="0061270C" w:rsidRPr="00A8315B" w:rsidRDefault="0061270C" w:rsidP="0061270C">
      <w:pPr>
        <w:pStyle w:val="ListParagraph"/>
        <w:numPr>
          <w:ilvl w:val="0"/>
          <w:numId w:val="9"/>
        </w:numPr>
        <w:rPr>
          <w:ins w:id="706" w:author="Xufeng Lin" w:date="2025-04-22T15:01:00Z" w16du:dateUtc="2025-04-22T05:01:00Z"/>
        </w:rPr>
      </w:pPr>
      <w:ins w:id="707" w:author="Xufeng Lin" w:date="2025-04-22T15:01:00Z" w16du:dateUtc="2025-04-22T05:01:00Z">
        <w:r>
          <w:t xml:space="preserve">Width: </w:t>
        </w:r>
        <w:r w:rsidRPr="00071564">
          <w:t xml:space="preserve">ridge detection results with </w:t>
        </w:r>
        <w:r>
          <w:t xml:space="preserve">the </w:t>
        </w:r>
        <w:r w:rsidRPr="00071564">
          <w:t>estimated</w:t>
        </w:r>
        <w:r>
          <w:t xml:space="preserve"> ridge</w:t>
        </w:r>
        <w:r w:rsidRPr="00071564">
          <w:t xml:space="preserve"> width</w:t>
        </w:r>
      </w:ins>
    </w:p>
    <w:p w14:paraId="397B2406" w14:textId="77777777" w:rsidR="0061270C" w:rsidRPr="008564A7" w:rsidRDefault="0061270C" w:rsidP="0061270C">
      <w:pPr>
        <w:pStyle w:val="ListParagraph"/>
        <w:numPr>
          <w:ilvl w:val="0"/>
          <w:numId w:val="8"/>
        </w:numPr>
        <w:rPr>
          <w:ins w:id="708" w:author="Xufeng Lin" w:date="2025-04-22T15:01:00Z" w16du:dateUtc="2025-04-22T05:01:00Z"/>
          <w:b/>
          <w:bCs/>
        </w:rPr>
      </w:pPr>
      <w:ins w:id="709" w:author="Xufeng Lin" w:date="2025-04-22T15:01:00Z" w16du:dateUtc="2025-04-22T05:01:00Z">
        <w:r w:rsidRPr="008564A7">
          <w:rPr>
            <w:b/>
            <w:bCs/>
          </w:rPr>
          <w:t>HDM</w:t>
        </w:r>
      </w:ins>
    </w:p>
    <w:p w14:paraId="4421C87B" w14:textId="77777777" w:rsidR="0061270C" w:rsidRDefault="0061270C" w:rsidP="0061270C">
      <w:pPr>
        <w:pStyle w:val="ListParagraph"/>
        <w:ind w:left="360"/>
        <w:rPr>
          <w:ins w:id="710" w:author="Xufeng Lin" w:date="2025-04-22T15:01:00Z" w16du:dateUtc="2025-04-22T05:01:00Z"/>
        </w:rPr>
      </w:pPr>
      <w:ins w:id="711" w:author="Xufeng Lin" w:date="2025-04-22T15:01:00Z" w16du:dateUtc="2025-04-22T05:01:00Z">
        <w:r>
          <w:t>S</w:t>
        </w:r>
        <w:r w:rsidRPr="00071564">
          <w:t>tores the high</w:t>
        </w:r>
        <w:r>
          <w:t>-</w:t>
        </w:r>
        <w:r w:rsidRPr="00071564">
          <w:t xml:space="preserve">density matrix areas </w:t>
        </w:r>
        <w:r>
          <w:t>as defined in Parameters.yml</w:t>
        </w:r>
      </w:ins>
    </w:p>
    <w:p w14:paraId="5F14E967" w14:textId="77777777" w:rsidR="0061270C" w:rsidRPr="008564A7" w:rsidRDefault="0061270C" w:rsidP="0061270C">
      <w:pPr>
        <w:pStyle w:val="ListParagraph"/>
        <w:numPr>
          <w:ilvl w:val="0"/>
          <w:numId w:val="8"/>
        </w:numPr>
        <w:rPr>
          <w:ins w:id="712" w:author="Xufeng Lin" w:date="2025-04-22T15:01:00Z" w16du:dateUtc="2025-04-22T05:01:00Z"/>
          <w:b/>
          <w:bCs/>
        </w:rPr>
      </w:pPr>
      <w:ins w:id="713" w:author="Xufeng Lin" w:date="2025-04-22T15:01:00Z" w16du:dateUtc="2025-04-22T05:01:00Z">
        <w:r w:rsidRPr="008564A7">
          <w:rPr>
            <w:b/>
            <w:bCs/>
          </w:rPr>
          <w:t>Masks</w:t>
        </w:r>
      </w:ins>
    </w:p>
    <w:p w14:paraId="404B02A3" w14:textId="77777777" w:rsidR="0061270C" w:rsidRDefault="0061270C" w:rsidP="0061270C">
      <w:pPr>
        <w:pStyle w:val="ListParagraph"/>
        <w:ind w:left="360"/>
        <w:rPr>
          <w:ins w:id="714" w:author="Xufeng Lin" w:date="2025-04-22T15:01:00Z" w16du:dateUtc="2025-04-22T05:01:00Z"/>
        </w:rPr>
      </w:pPr>
      <w:ins w:id="715" w:author="Xufeng Lin" w:date="2025-04-22T15:01:00Z" w16du:dateUtc="2025-04-22T05:01:00Z">
        <w:r>
          <w:t>S</w:t>
        </w:r>
        <w:r w:rsidRPr="00071564">
          <w:t>tores the results of ridge detection</w:t>
        </w:r>
        <w:r>
          <w:t xml:space="preserve"> and of the</w:t>
        </w:r>
        <w:r w:rsidRPr="00071564">
          <w:t xml:space="preserve"> gap analysis in the 'GapAnalysis' folder.</w:t>
        </w:r>
        <w:r>
          <w:t xml:space="preserve"> The ‘GapAnalysis’ folder</w:t>
        </w:r>
        <w:r w:rsidRPr="00071564">
          <w:t xml:space="preserve"> compris</w:t>
        </w:r>
        <w:r>
          <w:t>es of</w:t>
        </w:r>
        <w:r w:rsidRPr="00071564">
          <w:t xml:space="preserve"> two output images for each image</w:t>
        </w:r>
        <w:r>
          <w:t xml:space="preserve">. </w:t>
        </w:r>
        <w:r w:rsidRPr="00071564">
          <w:t>One image features red circles, visualizing</w:t>
        </w:r>
        <w:r>
          <w:t xml:space="preserve"> the</w:t>
        </w:r>
        <w:r w:rsidRPr="00071564">
          <w:t xml:space="preserve"> </w:t>
        </w:r>
        <w:r>
          <w:t xml:space="preserve">gaps between fibres of the non-segmented image. </w:t>
        </w:r>
        <w:r w:rsidRPr="00071564">
          <w:t xml:space="preserve"> </w:t>
        </w:r>
      </w:ins>
    </w:p>
    <w:p w14:paraId="18B10879" w14:textId="77777777" w:rsidR="0061270C" w:rsidRDefault="0061270C" w:rsidP="0061270C">
      <w:pPr>
        <w:pStyle w:val="ListParagraph"/>
        <w:ind w:left="360"/>
        <w:rPr>
          <w:ins w:id="716" w:author="Xufeng Lin" w:date="2025-04-22T15:01:00Z" w16du:dateUtc="2025-04-22T05:01:00Z"/>
        </w:rPr>
      </w:pPr>
      <w:ins w:id="717" w:author="Xufeng Lin" w:date="2025-04-22T15:01:00Z" w16du:dateUtc="2025-04-22T05:01:00Z">
        <w:r w:rsidRPr="00071564">
          <w:lastRenderedPageBreak/>
          <w:t xml:space="preserve">The </w:t>
        </w:r>
        <w:r>
          <w:t>second</w:t>
        </w:r>
        <w:r w:rsidRPr="00071564">
          <w:t xml:space="preserve"> image shows green circles depicting gaps within collagen fibr</w:t>
        </w:r>
        <w:r>
          <w:t>e</w:t>
        </w:r>
        <w:r w:rsidRPr="00071564">
          <w:t xml:space="preserve"> areas</w:t>
        </w:r>
        <w:r>
          <w:t xml:space="preserve"> (intra-collagen gaps) of the segmented image</w:t>
        </w:r>
        <w:r w:rsidRPr="00071564">
          <w:t>.</w:t>
        </w:r>
        <w:r w:rsidRPr="00071564">
          <w:tab/>
        </w:r>
      </w:ins>
    </w:p>
    <w:p w14:paraId="5A9EDAF4" w14:textId="77777777" w:rsidR="0061270C" w:rsidRPr="008564A7" w:rsidRDefault="0061270C" w:rsidP="0061270C">
      <w:pPr>
        <w:pStyle w:val="ListParagraph"/>
        <w:numPr>
          <w:ilvl w:val="0"/>
          <w:numId w:val="8"/>
        </w:numPr>
        <w:rPr>
          <w:ins w:id="718" w:author="Xufeng Lin" w:date="2025-04-22T15:01:00Z" w16du:dateUtc="2025-04-22T05:01:00Z"/>
          <w:b/>
          <w:bCs/>
        </w:rPr>
      </w:pPr>
      <w:ins w:id="719" w:author="Xufeng Lin" w:date="2025-04-22T15:01:00Z" w16du:dateUtc="2025-04-22T05:01:00Z">
        <w:r>
          <w:rPr>
            <w:rFonts w:hint="eastAsia"/>
            <w:b/>
            <w:bCs/>
            <w:lang w:eastAsia="zh-CN"/>
          </w:rPr>
          <w:t>Fibres</w:t>
        </w:r>
      </w:ins>
    </w:p>
    <w:p w14:paraId="1B42AA0B" w14:textId="77777777" w:rsidR="0061270C" w:rsidRDefault="0061270C" w:rsidP="0061270C">
      <w:pPr>
        <w:pStyle w:val="ListParagraph"/>
        <w:ind w:left="360"/>
        <w:rPr>
          <w:ins w:id="720" w:author="Xufeng Lin" w:date="2025-04-22T15:01:00Z" w16du:dateUtc="2025-04-22T05:01:00Z"/>
        </w:rPr>
      </w:pPr>
      <w:ins w:id="721" w:author="Xufeng Lin" w:date="2025-04-22T15:01:00Z" w16du:dateUtc="2025-04-22T05:01:00Z">
        <w:r>
          <w:t>S</w:t>
        </w:r>
        <w:r w:rsidRPr="00071564">
          <w:t xml:space="preserve">tores the visualization results of ridge detection </w:t>
        </w:r>
        <w:r>
          <w:t>as an overlay with</w:t>
        </w:r>
        <w:r w:rsidRPr="00071564">
          <w:t xml:space="preserve"> the original image.</w:t>
        </w:r>
      </w:ins>
    </w:p>
    <w:p w14:paraId="678234F2" w14:textId="77777777" w:rsidR="0061270C" w:rsidRPr="008564A7" w:rsidRDefault="0061270C" w:rsidP="0061270C">
      <w:pPr>
        <w:pStyle w:val="ListParagraph"/>
        <w:numPr>
          <w:ilvl w:val="0"/>
          <w:numId w:val="8"/>
        </w:numPr>
        <w:rPr>
          <w:ins w:id="722" w:author="Xufeng Lin" w:date="2025-04-22T15:01:00Z" w16du:dateUtc="2025-04-22T05:01:00Z"/>
          <w:b/>
          <w:bCs/>
        </w:rPr>
      </w:pPr>
      <w:ins w:id="723" w:author="Xufeng Lin" w:date="2025-04-22T15:01:00Z" w16du:dateUtc="2025-04-22T05:01:00Z">
        <w:r w:rsidRPr="008564A7">
          <w:rPr>
            <w:b/>
            <w:bCs/>
          </w:rPr>
          <w:t xml:space="preserve">ROIs </w:t>
        </w:r>
      </w:ins>
    </w:p>
    <w:p w14:paraId="093616A9" w14:textId="77777777" w:rsidR="0061270C" w:rsidRDefault="0061270C" w:rsidP="0061270C">
      <w:pPr>
        <w:pStyle w:val="ListParagraph"/>
        <w:ind w:left="360"/>
        <w:rPr>
          <w:ins w:id="724" w:author="Xufeng Lin" w:date="2025-04-22T15:01:00Z" w16du:dateUtc="2025-04-22T05:01:00Z"/>
        </w:rPr>
      </w:pPr>
      <w:ins w:id="725" w:author="Xufeng Lin" w:date="2025-04-22T15:01:00Z" w16du:dateUtc="2025-04-22T05:01:00Z">
        <w:r>
          <w:t>S</w:t>
        </w:r>
        <w:r w:rsidRPr="00071564">
          <w:t xml:space="preserve">tores the </w:t>
        </w:r>
        <w:r>
          <w:t xml:space="preserve">results of the image segmentation. </w:t>
        </w:r>
      </w:ins>
    </w:p>
    <w:p w14:paraId="7B1016B3" w14:textId="77777777" w:rsidR="0061270C" w:rsidRPr="008564A7" w:rsidRDefault="0061270C" w:rsidP="0061270C">
      <w:pPr>
        <w:pStyle w:val="ListParagraph"/>
        <w:numPr>
          <w:ilvl w:val="0"/>
          <w:numId w:val="8"/>
        </w:numPr>
        <w:rPr>
          <w:ins w:id="726" w:author="Xufeng Lin" w:date="2025-04-22T15:01:00Z" w16du:dateUtc="2025-04-22T05:01:00Z"/>
          <w:b/>
          <w:bCs/>
        </w:rPr>
      </w:pPr>
      <w:ins w:id="727" w:author="Xufeng Lin" w:date="2025-04-22T15:01:00Z" w16du:dateUtc="2025-04-22T05:01:00Z">
        <w:r w:rsidRPr="00886E12">
          <w:rPr>
            <w:b/>
            <w:bCs/>
          </w:rPr>
          <w:t>QuantificationResults</w:t>
        </w:r>
        <w:r w:rsidRPr="008564A7">
          <w:rPr>
            <w:b/>
            <w:bCs/>
          </w:rPr>
          <w:t>.csv</w:t>
        </w:r>
      </w:ins>
    </w:p>
    <w:p w14:paraId="3343D1E8" w14:textId="77777777" w:rsidR="0061270C" w:rsidRDefault="0061270C" w:rsidP="0061270C">
      <w:pPr>
        <w:pStyle w:val="ListParagraph"/>
        <w:ind w:left="360"/>
        <w:rPr>
          <w:ins w:id="728" w:author="Xufeng Lin" w:date="2025-04-22T15:01:00Z" w16du:dateUtc="2025-04-22T05:01:00Z"/>
        </w:rPr>
      </w:pPr>
      <w:ins w:id="729" w:author="Xufeng Lin" w:date="2025-04-22T15:01:00Z" w16du:dateUtc="2025-04-22T05:01:00Z">
        <w:r>
          <w:t>C</w:t>
        </w:r>
        <w:r w:rsidRPr="00071564">
          <w:t xml:space="preserve">ontains all resultant image statistics. </w:t>
        </w:r>
        <w:r>
          <w:t xml:space="preserve">Please refer to the section ‘List of Cabana read-outs’ for a detailed explanation of analysis results. </w:t>
        </w:r>
      </w:ins>
    </w:p>
    <w:p w14:paraId="4BD874F1" w14:textId="77777777" w:rsidR="0061270C" w:rsidRDefault="0061270C" w:rsidP="0061270C">
      <w:pPr>
        <w:rPr>
          <w:ins w:id="730" w:author="Xufeng Lin" w:date="2025-04-22T15:01:00Z" w16du:dateUtc="2025-04-22T05:01:00Z"/>
        </w:rPr>
      </w:pPr>
      <w:ins w:id="731" w:author="Xufeng Lin" w:date="2025-04-22T15:01:00Z" w16du:dateUtc="2025-04-22T05:01:00Z">
        <w:r>
          <w:t>‘Output’ also contains the file version_params.yaml showing all parameters used for the analysis run</w:t>
        </w:r>
        <w:r>
          <w:rPr>
            <w:rFonts w:hint="eastAsia"/>
            <w:lang w:eastAsia="zh-CN"/>
          </w:rPr>
          <w:t xml:space="preserve"> and the version of Cabana for version tracking and reproducibility purposes</w:t>
        </w:r>
        <w:r>
          <w:t>.</w:t>
        </w:r>
      </w:ins>
    </w:p>
    <w:p w14:paraId="3151D2A1" w14:textId="77777777" w:rsidR="000C023D" w:rsidRDefault="000C023D" w:rsidP="0089133B">
      <w:pPr>
        <w:rPr>
          <w:b/>
          <w:bCs/>
        </w:rPr>
      </w:pPr>
    </w:p>
    <w:p w14:paraId="7B8B4D75" w14:textId="6EAC380D" w:rsidR="000C023D" w:rsidRDefault="000C023D" w:rsidP="00697C70">
      <w:pPr>
        <w:pStyle w:val="Heading1"/>
        <w:numPr>
          <w:ilvl w:val="0"/>
          <w:numId w:val="42"/>
        </w:numPr>
        <w:rPr>
          <w:ins w:id="732" w:author="Xufeng Lin" w:date="2025-04-22T12:25:00Z" w16du:dateUtc="2025-04-22T02:25:00Z"/>
          <w:lang w:eastAsia="zh-CN"/>
        </w:rPr>
        <w:pPrChange w:id="733" w:author="Xufeng Lin" w:date="2025-04-22T15:38:00Z" w16du:dateUtc="2025-04-22T05:38:00Z">
          <w:pPr/>
        </w:pPrChange>
      </w:pPr>
      <w:bookmarkStart w:id="734" w:name="_Toc196229402"/>
      <w:r w:rsidRPr="00444E00">
        <w:t>PARAMETER DETAILS</w:t>
      </w:r>
      <w:bookmarkEnd w:id="734"/>
      <w:r w:rsidRPr="00444E00">
        <w:t xml:space="preserve"> </w:t>
      </w:r>
    </w:p>
    <w:p w14:paraId="2F78C9B6" w14:textId="717B8842" w:rsidR="00CA684D" w:rsidRDefault="00697C70" w:rsidP="0061270C">
      <w:pPr>
        <w:pStyle w:val="Heading2"/>
        <w:rPr>
          <w:moveTo w:id="735" w:author="Xufeng Lin" w:date="2025-04-22T12:41:00Z" w16du:dateUtc="2025-04-22T02:41:00Z"/>
          <w:lang w:eastAsia="zh-CN"/>
        </w:rPr>
        <w:pPrChange w:id="736" w:author="Xufeng Lin" w:date="2025-04-22T14:55:00Z" w16du:dateUtc="2025-04-22T04:55:00Z">
          <w:pPr/>
        </w:pPrChange>
      </w:pPr>
      <w:bookmarkStart w:id="737" w:name="_Toc196229403"/>
      <w:ins w:id="738" w:author="Xufeng Lin" w:date="2025-04-22T15:38:00Z" w16du:dateUtc="2025-04-22T05:38:00Z">
        <w:r>
          <w:rPr>
            <w:rFonts w:hint="eastAsia"/>
            <w:lang w:eastAsia="zh-CN"/>
          </w:rPr>
          <w:t xml:space="preserve">3.1 </w:t>
        </w:r>
      </w:ins>
      <w:moveToRangeStart w:id="739" w:author="Xufeng Lin" w:date="2025-04-22T12:41:00Z" w:name="move196218093"/>
      <w:moveTo w:id="740" w:author="Xufeng Lin" w:date="2025-04-22T12:41:00Z" w16du:dateUtc="2025-04-22T02:41:00Z">
        <w:r w:rsidR="00CA684D" w:rsidRPr="00216DFA">
          <w:rPr>
            <w:rFonts w:hint="eastAsia"/>
            <w:lang w:eastAsia="zh-CN"/>
          </w:rPr>
          <w:t>Config</w:t>
        </w:r>
      </w:moveTo>
      <w:ins w:id="741" w:author="Xufeng Lin" w:date="2025-04-22T15:06:00Z" w16du:dateUtc="2025-04-22T05:06:00Z">
        <w:r w:rsidR="00F12F60">
          <w:rPr>
            <w:rFonts w:hint="eastAsia"/>
            <w:lang w:eastAsia="zh-CN"/>
          </w:rPr>
          <w:t>uration</w:t>
        </w:r>
      </w:ins>
      <w:moveTo w:id="742" w:author="Xufeng Lin" w:date="2025-04-22T12:41:00Z" w16du:dateUtc="2025-04-22T02:41:00Z">
        <w:r w:rsidR="00CA684D" w:rsidRPr="00216DFA">
          <w:rPr>
            <w:rFonts w:hint="eastAsia"/>
            <w:lang w:eastAsia="zh-CN"/>
          </w:rPr>
          <w:t>s</w:t>
        </w:r>
        <w:bookmarkEnd w:id="737"/>
      </w:moveTo>
    </w:p>
    <w:p w14:paraId="47DF2435" w14:textId="53610C98" w:rsidR="00CA684D" w:rsidRPr="00216DFA" w:rsidDel="00CA684D" w:rsidRDefault="00CA684D" w:rsidP="00CA684D">
      <w:pPr>
        <w:rPr>
          <w:del w:id="743" w:author="Xufeng Lin" w:date="2025-04-22T12:41:00Z" w16du:dateUtc="2025-04-22T02:41:00Z"/>
          <w:moveTo w:id="744" w:author="Xufeng Lin" w:date="2025-04-22T12:41:00Z" w16du:dateUtc="2025-04-22T02:41:00Z"/>
          <w:lang w:eastAsia="zh-CN"/>
        </w:rPr>
      </w:pPr>
      <w:ins w:id="745" w:author="Xufeng Lin" w:date="2025-04-22T12:41:00Z" w16du:dateUtc="2025-04-22T02:41:00Z">
        <w:r>
          <w:rPr>
            <w:rFonts w:hint="eastAsia"/>
            <w:lang w:eastAsia="zh-CN"/>
          </w:rPr>
          <w:t>The user</w:t>
        </w:r>
      </w:ins>
      <w:moveTo w:id="746" w:author="Xufeng Lin" w:date="2025-04-22T12:41:00Z" w16du:dateUtc="2025-04-22T02:41:00Z">
        <w:del w:id="747" w:author="Xufeng Lin" w:date="2025-04-22T12:41:00Z" w16du:dateUtc="2025-04-22T02:41:00Z">
          <w:r w:rsidDel="00CA684D">
            <w:rPr>
              <w:rFonts w:hint="eastAsia"/>
              <w:lang w:eastAsia="zh-CN"/>
            </w:rPr>
            <w:delText>You</w:delText>
          </w:r>
        </w:del>
        <w:r>
          <w:rPr>
            <w:rFonts w:hint="eastAsia"/>
            <w:lang w:eastAsia="zh-CN"/>
          </w:rPr>
          <w:t xml:space="preserve"> can set the parameters in this section to enable (setting to </w:t>
        </w:r>
        <w:r>
          <w:rPr>
            <w:lang w:eastAsia="zh-CN"/>
          </w:rPr>
          <w:t>‘</w:t>
        </w:r>
        <w:r>
          <w:rPr>
            <w:rFonts w:hint="eastAsia"/>
            <w:lang w:eastAsia="zh-CN"/>
          </w:rPr>
          <w:t>True</w:t>
        </w:r>
        <w:r>
          <w:rPr>
            <w:lang w:eastAsia="zh-CN"/>
          </w:rPr>
          <w:t>’</w:t>
        </w:r>
        <w:r>
          <w:rPr>
            <w:rFonts w:hint="eastAsia"/>
            <w:lang w:eastAsia="zh-CN"/>
          </w:rPr>
          <w:t xml:space="preserve">) or disable (setting to </w:t>
        </w:r>
        <w:r>
          <w:rPr>
            <w:lang w:eastAsia="zh-CN"/>
          </w:rPr>
          <w:t>‘</w:t>
        </w:r>
        <w:r>
          <w:rPr>
            <w:rFonts w:hint="eastAsia"/>
            <w:lang w:eastAsia="zh-CN"/>
          </w:rPr>
          <w:t>False</w:t>
        </w:r>
        <w:r>
          <w:rPr>
            <w:lang w:eastAsia="zh-CN"/>
          </w:rPr>
          <w:t>’</w:t>
        </w:r>
        <w:r>
          <w:rPr>
            <w:rFonts w:hint="eastAsia"/>
            <w:lang w:eastAsia="zh-CN"/>
          </w:rPr>
          <w:t>) the components to be used</w:t>
        </w:r>
      </w:moveTo>
      <w:ins w:id="748" w:author="Xufeng Lin" w:date="2025-04-22T12:41:00Z" w16du:dateUtc="2025-04-22T02:41:00Z">
        <w:r>
          <w:rPr>
            <w:rFonts w:hint="eastAsia"/>
            <w:lang w:eastAsia="zh-CN"/>
          </w:rPr>
          <w:t xml:space="preserve"> in the </w:t>
        </w:r>
        <w:r>
          <w:rPr>
            <w:lang w:eastAsia="zh-CN"/>
          </w:rPr>
          <w:t>‘</w:t>
        </w:r>
        <w:r>
          <w:rPr>
            <w:rFonts w:hint="eastAsia"/>
            <w:lang w:eastAsia="zh-CN"/>
          </w:rPr>
          <w:t>Configs</w:t>
        </w:r>
        <w:r>
          <w:rPr>
            <w:lang w:eastAsia="zh-CN"/>
          </w:rPr>
          <w:t>’</w:t>
        </w:r>
        <w:r>
          <w:rPr>
            <w:rFonts w:hint="eastAsia"/>
            <w:lang w:eastAsia="zh-CN"/>
          </w:rPr>
          <w:t xml:space="preserve"> section.</w:t>
        </w:r>
      </w:ins>
      <w:moveTo w:id="749" w:author="Xufeng Lin" w:date="2025-04-22T12:41:00Z" w16du:dateUtc="2025-04-22T02:41:00Z">
        <w:del w:id="750" w:author="Xufeng Lin" w:date="2025-04-22T12:41:00Z" w16du:dateUtc="2025-04-22T02:41:00Z">
          <w:r w:rsidDel="00CA684D">
            <w:rPr>
              <w:rFonts w:hint="eastAsia"/>
              <w:lang w:eastAsia="zh-CN"/>
            </w:rPr>
            <w:delText>.</w:delText>
          </w:r>
        </w:del>
      </w:moveTo>
      <w:ins w:id="751" w:author="Xufeng Lin" w:date="2025-04-22T12:41:00Z" w16du:dateUtc="2025-04-22T02:41:00Z">
        <w:r>
          <w:rPr>
            <w:rFonts w:hint="eastAsia"/>
            <w:lang w:eastAsia="zh-CN"/>
          </w:rPr>
          <w:t xml:space="preserve"> </w:t>
        </w:r>
      </w:ins>
    </w:p>
    <w:moveToRangeEnd w:id="739"/>
    <w:p w14:paraId="2EEA0B11" w14:textId="0D4B5D1E" w:rsidR="001820F5" w:rsidRPr="001820F5" w:rsidRDefault="001820F5" w:rsidP="0089133B">
      <w:pPr>
        <w:rPr>
          <w:lang w:eastAsia="zh-CN"/>
          <w:rPrChange w:id="752" w:author="Xufeng Lin" w:date="2025-04-22T12:27:00Z" w16du:dateUtc="2025-04-22T02:27:00Z">
            <w:rPr>
              <w:rFonts w:asciiTheme="majorHAnsi" w:hAnsiTheme="majorHAnsi" w:cstheme="majorHAnsi"/>
              <w:b/>
              <w:bCs/>
              <w:color w:val="4472C4" w:themeColor="accent1"/>
              <w:sz w:val="26"/>
              <w:szCs w:val="26"/>
              <w:lang w:eastAsia="zh-CN"/>
            </w:rPr>
          </w:rPrChange>
        </w:rPr>
      </w:pPr>
      <w:ins w:id="753" w:author="Xufeng Lin" w:date="2025-04-22T12:28:00Z" w16du:dateUtc="2025-04-22T02:28:00Z">
        <w:r>
          <w:rPr>
            <w:rFonts w:hint="eastAsia"/>
            <w:lang w:eastAsia="zh-CN"/>
          </w:rPr>
          <w:t>For instance, if the background is clean, segmentation may not be needed and therefore can be disabled.</w:t>
        </w:r>
      </w:ins>
    </w:p>
    <w:p w14:paraId="1DFC13C5" w14:textId="1C212DFA" w:rsidR="00F32503" w:rsidRPr="00F32503" w:rsidRDefault="00697C70" w:rsidP="0061270C">
      <w:pPr>
        <w:pStyle w:val="Heading2"/>
        <w:pPrChange w:id="754" w:author="Xufeng Lin" w:date="2025-04-22T14:55:00Z" w16du:dateUtc="2025-04-22T04:55:00Z">
          <w:pPr/>
        </w:pPrChange>
      </w:pPr>
      <w:bookmarkStart w:id="755" w:name="_Toc196229404"/>
      <w:ins w:id="756" w:author="Xufeng Lin" w:date="2025-04-22T15:38:00Z" w16du:dateUtc="2025-04-22T05:38:00Z">
        <w:r>
          <w:rPr>
            <w:rFonts w:hint="eastAsia"/>
            <w:lang w:eastAsia="zh-CN"/>
          </w:rPr>
          <w:t xml:space="preserve">3.2 </w:t>
        </w:r>
      </w:ins>
      <w:r w:rsidR="00F32503" w:rsidRPr="00F32503">
        <w:t>Segment</w:t>
      </w:r>
      <w:r w:rsidR="00E34833">
        <w:rPr>
          <w:rFonts w:hint="eastAsia"/>
          <w:lang w:eastAsia="zh-CN"/>
        </w:rPr>
        <w:t>ation</w:t>
      </w:r>
      <w:r w:rsidR="00F32503" w:rsidRPr="00F32503">
        <w:t xml:space="preserve"> </w:t>
      </w:r>
      <w:r w:rsidR="00F32503">
        <w:t>P</w:t>
      </w:r>
      <w:r w:rsidR="00F32503" w:rsidRPr="00F32503">
        <w:t>arameters</w:t>
      </w:r>
      <w:bookmarkEnd w:id="755"/>
    </w:p>
    <w:p w14:paraId="6FB64B25" w14:textId="15EB2CBD" w:rsidR="005349B4" w:rsidDel="00EC032F" w:rsidRDefault="008D7688" w:rsidP="0089133B">
      <w:pPr>
        <w:rPr>
          <w:del w:id="757" w:author="Xufeng Lin" w:date="2025-04-22T12:31:00Z" w16du:dateUtc="2025-04-22T02:31:00Z"/>
        </w:rPr>
      </w:pPr>
      <w:r w:rsidRPr="00071564">
        <w:t xml:space="preserve">This component </w:t>
      </w:r>
      <w:r w:rsidR="00833F9E">
        <w:t xml:space="preserve">of </w:t>
      </w:r>
      <w:del w:id="758" w:author="Xufeng Lin" w:date="2025-04-22T12:19:00Z" w16du:dateUtc="2025-04-22T02:19:00Z">
        <w:r w:rsidR="00E34833" w:rsidDel="006943F1">
          <w:rPr>
            <w:rFonts w:hint="eastAsia"/>
            <w:lang w:eastAsia="zh-CN"/>
          </w:rPr>
          <w:delText>P-</w:delText>
        </w:r>
      </w:del>
      <w:r w:rsidR="00833F9E">
        <w:t xml:space="preserve">Cabana </w:t>
      </w:r>
      <w:r w:rsidRPr="00071564">
        <w:t xml:space="preserve">aims to extract collagen fibre areas </w:t>
      </w:r>
      <w:r w:rsidR="00833F9E">
        <w:t xml:space="preserve">determined by Picrosirius Red staining </w:t>
      </w:r>
      <w:r w:rsidR="00266926">
        <w:t xml:space="preserve">or SHG </w:t>
      </w:r>
      <w:r w:rsidRPr="00071564">
        <w:t>in an image from cluttered background based on colo</w:t>
      </w:r>
      <w:r w:rsidR="00F32503">
        <w:t>u</w:t>
      </w:r>
      <w:r w:rsidRPr="00071564">
        <w:t>r and other low-level features. It relies on a self-supervised semantic segment</w:t>
      </w:r>
      <w:r w:rsidR="0065511C">
        <w:t>ation model</w:t>
      </w:r>
      <w:r w:rsidRPr="00071564">
        <w:t xml:space="preserve"> based on convolutional neural networks to group semantically similar neighbo</w:t>
      </w:r>
      <w:r w:rsidR="00F32503">
        <w:t>u</w:t>
      </w:r>
      <w:r w:rsidRPr="00071564">
        <w:t>ring pixels. The mean colo</w:t>
      </w:r>
      <w:r w:rsidR="00F32503">
        <w:t>u</w:t>
      </w:r>
      <w:r w:rsidRPr="00071564">
        <w:t>r of the pixels in the same segment will be compared with a user-specified threshold to determine whether the segment is the region of interest</w:t>
      </w:r>
      <w:r w:rsidR="00C62F0D">
        <w:t xml:space="preserve"> (ROI)</w:t>
      </w:r>
      <w:r w:rsidRPr="00071564">
        <w:t xml:space="preserve">. </w:t>
      </w:r>
    </w:p>
    <w:p w14:paraId="02D6D522" w14:textId="15E4695B" w:rsidR="008D7688" w:rsidRPr="00266926" w:rsidDel="00EC032F" w:rsidRDefault="00C62F0D" w:rsidP="0089133B">
      <w:pPr>
        <w:rPr>
          <w:del w:id="759" w:author="Xufeng Lin" w:date="2025-04-22T12:31:00Z" w16du:dateUtc="2025-04-22T02:31:00Z"/>
        </w:rPr>
      </w:pPr>
      <w:del w:id="760" w:author="Xufeng Lin" w:date="2025-04-22T12:31:00Z" w16du:dateUtc="2025-04-22T02:31:00Z">
        <w:r w:rsidRPr="005349B4" w:rsidDel="00EC032F">
          <w:rPr>
            <w:color w:val="000000" w:themeColor="text1"/>
            <w:u w:val="single"/>
          </w:rPr>
          <w:delText>Note</w:delText>
        </w:r>
        <w:r w:rsidR="005349B4" w:rsidRPr="005349B4" w:rsidDel="00EC032F">
          <w:rPr>
            <w:color w:val="000000" w:themeColor="text1"/>
          </w:rPr>
          <w:delText xml:space="preserve">: </w:delText>
        </w:r>
        <w:r w:rsidR="00266926" w:rsidRPr="00266926" w:rsidDel="00EC032F">
          <w:delText>The program automatically detects whether the image is grayscale or in colo</w:delText>
        </w:r>
        <w:r w:rsidR="00266926" w:rsidDel="00EC032F">
          <w:delText>u</w:delText>
        </w:r>
        <w:r w:rsidR="00266926" w:rsidRPr="00266926" w:rsidDel="00EC032F">
          <w:delText>r. If it's grayscale, it'll disregard the normalized hue value parameter and solely rely on the colo</w:delText>
        </w:r>
        <w:r w:rsidR="00266926" w:rsidDel="00EC032F">
          <w:delText>u</w:delText>
        </w:r>
        <w:r w:rsidR="00266926" w:rsidRPr="00266926" w:rsidDel="00EC032F">
          <w:delText xml:space="preserve">r threshold for segmentation. </w:delText>
        </w:r>
        <w:r w:rsidR="00266926" w:rsidDel="00EC032F">
          <w:rPr>
            <w:color w:val="000000" w:themeColor="text1"/>
          </w:rPr>
          <w:delText>To</w:delText>
        </w:r>
        <w:r w:rsidRPr="005349B4" w:rsidDel="00EC032F">
          <w:rPr>
            <w:color w:val="000000" w:themeColor="text1"/>
          </w:rPr>
          <w:delText xml:space="preserve"> extract</w:delText>
        </w:r>
        <w:r w:rsidR="00266926" w:rsidDel="00EC032F">
          <w:rPr>
            <w:color w:val="000000" w:themeColor="text1"/>
          </w:rPr>
          <w:delText xml:space="preserve"> </w:delText>
        </w:r>
        <w:r w:rsidRPr="005349B4" w:rsidDel="00EC032F">
          <w:rPr>
            <w:color w:val="000000" w:themeColor="text1"/>
          </w:rPr>
          <w:delText>ROI</w:delText>
        </w:r>
        <w:r w:rsidR="00266926" w:rsidDel="00EC032F">
          <w:rPr>
            <w:color w:val="000000" w:themeColor="text1"/>
          </w:rPr>
          <w:delText>s</w:delText>
        </w:r>
        <w:r w:rsidRPr="005349B4" w:rsidDel="00EC032F">
          <w:rPr>
            <w:color w:val="000000" w:themeColor="text1"/>
          </w:rPr>
          <w:delText xml:space="preserve"> of colour</w:delText>
        </w:r>
        <w:r w:rsidR="00266926" w:rsidDel="00EC032F">
          <w:rPr>
            <w:color w:val="000000" w:themeColor="text1"/>
          </w:rPr>
          <w:delText xml:space="preserve"> images</w:delText>
        </w:r>
        <w:r w:rsidRPr="005349B4" w:rsidDel="00EC032F">
          <w:rPr>
            <w:color w:val="000000" w:themeColor="text1"/>
          </w:rPr>
          <w:delText xml:space="preserve">, you </w:delText>
        </w:r>
        <w:r w:rsidR="00266926" w:rsidDel="00EC032F">
          <w:rPr>
            <w:color w:val="000000" w:themeColor="text1"/>
          </w:rPr>
          <w:delText>may</w:delText>
        </w:r>
        <w:r w:rsidRPr="005349B4" w:rsidDel="00EC032F">
          <w:rPr>
            <w:color w:val="000000" w:themeColor="text1"/>
          </w:rPr>
          <w:delText xml:space="preserve"> need to adjust the Normalized Hue Value </w:delText>
        </w:r>
      </w:del>
      <w:del w:id="761" w:author="Xufeng Lin" w:date="2025-04-22T12:29:00Z" w16du:dateUtc="2025-04-22T02:29:00Z">
        <w:r w:rsidRPr="005349B4" w:rsidDel="00EC032F">
          <w:rPr>
            <w:color w:val="000000" w:themeColor="text1"/>
          </w:rPr>
          <w:delText>in</w:delText>
        </w:r>
      </w:del>
      <w:del w:id="762" w:author="Xufeng Lin" w:date="2025-04-22T12:31:00Z" w16du:dateUtc="2025-04-22T02:31:00Z">
        <w:r w:rsidRPr="005349B4" w:rsidDel="00EC032F">
          <w:rPr>
            <w:color w:val="000000" w:themeColor="text1"/>
          </w:rPr>
          <w:delText xml:space="preserve"> </w:delText>
        </w:r>
        <w:r w:rsidR="00E34833" w:rsidDel="00EC032F">
          <w:rPr>
            <w:color w:val="000000" w:themeColor="text1"/>
            <w:lang w:eastAsia="zh-CN"/>
          </w:rPr>
          <w:delText>“</w:delText>
        </w:r>
        <w:r w:rsidR="00E34833" w:rsidDel="00EC032F">
          <w:rPr>
            <w:rFonts w:hint="eastAsia"/>
            <w:color w:val="000000" w:themeColor="text1"/>
            <w:lang w:eastAsia="zh-CN"/>
          </w:rPr>
          <w:delText>Segmentation</w:delText>
        </w:r>
        <w:r w:rsidR="00E34833" w:rsidDel="00EC032F">
          <w:rPr>
            <w:color w:val="000000" w:themeColor="text1"/>
            <w:lang w:eastAsia="zh-CN"/>
          </w:rPr>
          <w:delText>”</w:delText>
        </w:r>
        <w:r w:rsidR="00E34833" w:rsidDel="00EC032F">
          <w:rPr>
            <w:rFonts w:hint="eastAsia"/>
            <w:color w:val="000000" w:themeColor="text1"/>
            <w:lang w:eastAsia="zh-CN"/>
          </w:rPr>
          <w:delText xml:space="preserve"> section in </w:delText>
        </w:r>
        <w:r w:rsidR="00E34833" w:rsidDel="00EC032F">
          <w:rPr>
            <w:color w:val="000000" w:themeColor="text1"/>
            <w:lang w:eastAsia="zh-CN"/>
          </w:rPr>
          <w:delText>“</w:delText>
        </w:r>
        <w:r w:rsidR="00E34833" w:rsidDel="00EC032F">
          <w:rPr>
            <w:rFonts w:hint="eastAsia"/>
            <w:color w:val="000000" w:themeColor="text1"/>
            <w:lang w:eastAsia="zh-CN"/>
          </w:rPr>
          <w:delText>Parameters.yml</w:delText>
        </w:r>
        <w:r w:rsidR="00E34833" w:rsidDel="00EC032F">
          <w:rPr>
            <w:color w:val="000000" w:themeColor="text1"/>
            <w:lang w:eastAsia="zh-CN"/>
          </w:rPr>
          <w:delText>”</w:delText>
        </w:r>
        <w:r w:rsidR="00E34833" w:rsidDel="00EC032F">
          <w:rPr>
            <w:rFonts w:hint="eastAsia"/>
            <w:color w:val="000000" w:themeColor="text1"/>
            <w:lang w:eastAsia="zh-CN"/>
          </w:rPr>
          <w:delText xml:space="preserve"> </w:delText>
        </w:r>
      </w:del>
      <w:del w:id="763" w:author="Xufeng Lin" w:date="2025-04-22T12:30:00Z" w16du:dateUtc="2025-04-22T02:30:00Z">
        <w:r w:rsidRPr="005349B4" w:rsidDel="00EC032F">
          <w:rPr>
            <w:color w:val="000000" w:themeColor="text1"/>
          </w:rPr>
          <w:delText>accordingly</w:delText>
        </w:r>
        <w:r w:rsidR="00E34833" w:rsidDel="00EC032F">
          <w:rPr>
            <w:rFonts w:hint="eastAsia"/>
            <w:color w:val="000000" w:themeColor="text1"/>
            <w:lang w:eastAsia="zh-CN"/>
          </w:rPr>
          <w:delText xml:space="preserve"> or </w:delText>
        </w:r>
        <w:r w:rsidR="00080E8C" w:rsidDel="00EC032F">
          <w:rPr>
            <w:color w:val="000000" w:themeColor="text1"/>
            <w:lang w:eastAsia="zh-CN"/>
          </w:rPr>
          <w:delText>use</w:delText>
        </w:r>
        <w:r w:rsidR="00E34833" w:rsidDel="00EC032F">
          <w:rPr>
            <w:rFonts w:hint="eastAsia"/>
            <w:color w:val="000000" w:themeColor="text1"/>
            <w:lang w:eastAsia="zh-CN"/>
          </w:rPr>
          <w:delText xml:space="preserve"> </w:delText>
        </w:r>
        <w:r w:rsidR="00E34833" w:rsidDel="00EC032F">
          <w:rPr>
            <w:color w:val="000000" w:themeColor="text1"/>
            <w:lang w:eastAsia="zh-CN"/>
          </w:rPr>
          <w:delText>“</w:delText>
        </w:r>
        <w:r w:rsidR="00E34833" w:rsidDel="00EC032F">
          <w:rPr>
            <w:rFonts w:hint="eastAsia"/>
            <w:color w:val="000000" w:themeColor="text1"/>
            <w:lang w:eastAsia="zh-CN"/>
          </w:rPr>
          <w:delText>ParamPlay</w:delText>
        </w:r>
        <w:r w:rsidR="00E34833" w:rsidDel="00EC032F">
          <w:rPr>
            <w:color w:val="000000" w:themeColor="text1"/>
            <w:lang w:eastAsia="zh-CN"/>
          </w:rPr>
          <w:delText>”</w:delText>
        </w:r>
        <w:r w:rsidR="00E34833" w:rsidDel="00EC032F">
          <w:rPr>
            <w:rFonts w:hint="eastAsia"/>
            <w:color w:val="000000" w:themeColor="text1"/>
            <w:lang w:eastAsia="zh-CN"/>
          </w:rPr>
          <w:delText xml:space="preserve"> </w:delText>
        </w:r>
      </w:del>
      <w:del w:id="764" w:author="Xufeng Lin" w:date="2025-04-22T12:31:00Z" w16du:dateUtc="2025-04-22T02:31:00Z">
        <w:r w:rsidR="00E34833" w:rsidDel="00EC032F">
          <w:rPr>
            <w:rFonts w:hint="eastAsia"/>
            <w:color w:val="000000" w:themeColor="text1"/>
            <w:lang w:eastAsia="zh-CN"/>
          </w:rPr>
          <w:delText>to optimise the parameters for your image</w:delText>
        </w:r>
        <w:r w:rsidRPr="005349B4" w:rsidDel="00EC032F">
          <w:rPr>
            <w:b/>
            <w:bCs/>
            <w:color w:val="000000" w:themeColor="text1"/>
          </w:rPr>
          <w:delText xml:space="preserve">. </w:delText>
        </w:r>
        <w:r w:rsidR="00266926" w:rsidDel="00EC032F">
          <w:rPr>
            <w:color w:val="000000" w:themeColor="text1"/>
          </w:rPr>
          <w:delText>To segment SHG images,</w:delText>
        </w:r>
        <w:r w:rsidR="00E34833" w:rsidDel="00EC032F">
          <w:rPr>
            <w:rFonts w:hint="eastAsia"/>
            <w:color w:val="000000" w:themeColor="text1"/>
            <w:lang w:eastAsia="zh-CN"/>
          </w:rPr>
          <w:delText xml:space="preserve"> it is recommended to</w:delText>
        </w:r>
        <w:r w:rsidR="00266926" w:rsidDel="00EC032F">
          <w:rPr>
            <w:color w:val="000000" w:themeColor="text1"/>
          </w:rPr>
          <w:delText xml:space="preserve"> increas</w:delText>
        </w:r>
        <w:r w:rsidR="00E34833" w:rsidDel="00EC032F">
          <w:rPr>
            <w:rFonts w:hint="eastAsia"/>
            <w:color w:val="000000" w:themeColor="text1"/>
            <w:lang w:eastAsia="zh-CN"/>
          </w:rPr>
          <w:delText>e</w:delText>
        </w:r>
        <w:r w:rsidR="00266926" w:rsidDel="00EC032F">
          <w:rPr>
            <w:color w:val="000000" w:themeColor="text1"/>
          </w:rPr>
          <w:delText xml:space="preserve"> the number of iterations from the default value 30 to 50. This needs to be tested and optimised by the user.  </w:delText>
        </w:r>
      </w:del>
    </w:p>
    <w:p w14:paraId="5D21327F" w14:textId="7D4E94B5" w:rsidR="0089133B" w:rsidRPr="00071564" w:rsidRDefault="007C7CC7" w:rsidP="0089133B">
      <w:r>
        <w:t>The following</w:t>
      </w:r>
      <w:r w:rsidR="00037D6E">
        <w:t xml:space="preserve"> i</w:t>
      </w:r>
      <w:r w:rsidR="00833F9E">
        <w:t xml:space="preserve">mage segmentation parameters for ROI extraction </w:t>
      </w:r>
      <w:r w:rsidR="00037D6E">
        <w:t xml:space="preserve">can be </w:t>
      </w:r>
      <w:del w:id="765" w:author="Xufeng Lin" w:date="2025-04-22T12:31:00Z" w16du:dateUtc="2025-04-22T02:31:00Z">
        <w:r w:rsidR="00833F9E" w:rsidDel="00EC032F">
          <w:delText>specified in ‘</w:delText>
        </w:r>
        <w:r w:rsidR="00E34833" w:rsidDel="00EC032F">
          <w:rPr>
            <w:rFonts w:hint="eastAsia"/>
            <w:lang w:eastAsia="zh-CN"/>
          </w:rPr>
          <w:delText>Parameters.yml</w:delText>
        </w:r>
        <w:r w:rsidR="00833F9E" w:rsidDel="00EC032F">
          <w:delText>’</w:delText>
        </w:r>
      </w:del>
      <w:ins w:id="766" w:author="Xufeng Lin" w:date="2025-04-22T12:31:00Z" w16du:dateUtc="2025-04-22T02:31:00Z">
        <w:r w:rsidR="00EC032F">
          <w:rPr>
            <w:rFonts w:hint="eastAsia"/>
            <w:lang w:eastAsia="zh-CN"/>
          </w:rPr>
          <w:t>adjusted:</w:t>
        </w:r>
      </w:ins>
      <w:del w:id="767" w:author="Xufeng Lin" w:date="2025-04-22T12:31:00Z" w16du:dateUtc="2025-04-22T02:31:00Z">
        <w:r w:rsidR="00741D96" w:rsidDel="00EC032F">
          <w:delText>.</w:delText>
        </w:r>
      </w:del>
      <w:r w:rsidR="00741D96">
        <w:t xml:space="preserve"> </w:t>
      </w:r>
    </w:p>
    <w:p w14:paraId="067E4045" w14:textId="0D0C451A" w:rsidR="00F32503" w:rsidRPr="00833F9E" w:rsidRDefault="008D7688" w:rsidP="0089133B">
      <w:pPr>
        <w:pStyle w:val="ListParagraph"/>
        <w:numPr>
          <w:ilvl w:val="0"/>
          <w:numId w:val="12"/>
        </w:numPr>
        <w:rPr>
          <w:b/>
          <w:bCs/>
        </w:rPr>
      </w:pPr>
      <w:r w:rsidRPr="00833F9E">
        <w:rPr>
          <w:b/>
          <w:bCs/>
        </w:rPr>
        <w:t>Number of Labels</w:t>
      </w:r>
    </w:p>
    <w:p w14:paraId="38B686E1" w14:textId="4661DE4A" w:rsidR="001820A9" w:rsidDel="00ED547C" w:rsidRDefault="00F32503" w:rsidP="00ED547C">
      <w:pPr>
        <w:pStyle w:val="ListParagraph"/>
        <w:ind w:left="360"/>
        <w:rPr>
          <w:del w:id="768" w:author="Xufeng Lin" w:date="2025-04-22T12:21:00Z" w16du:dateUtc="2025-04-22T02:21:00Z"/>
          <w:lang w:eastAsia="zh-CN"/>
        </w:rPr>
      </w:pPr>
      <w:r>
        <w:t>T</w:t>
      </w:r>
      <w:r w:rsidR="008D7688" w:rsidRPr="00071564">
        <w:t xml:space="preserve">he number of labels for semantic segmentation. It controls the level of granularity of segmentation. A higher number of labels will result in segments of smaller size. The default value is </w:t>
      </w:r>
      <w:del w:id="769" w:author="Xufeng Lin" w:date="2025-04-22T12:20:00Z" w16du:dateUtc="2025-04-22T02:20:00Z">
        <w:r w:rsidR="008D7688" w:rsidRPr="00071564" w:rsidDel="00ED547C">
          <w:delText>48</w:delText>
        </w:r>
        <w:r w:rsidR="006F48D2" w:rsidDel="00ED547C">
          <w:delText xml:space="preserve"> </w:delText>
        </w:r>
        <w:r w:rsidR="006F48D2" w:rsidRPr="00387E93" w:rsidDel="00ED547C">
          <w:rPr>
            <w:highlight w:val="yellow"/>
          </w:rPr>
          <w:delText xml:space="preserve">– </w:delText>
        </w:r>
      </w:del>
      <w:del w:id="770" w:author="Xufeng Lin" w:date="2025-04-22T12:21:00Z" w16du:dateUtc="2025-04-22T02:21:00Z">
        <w:r w:rsidR="006F48D2" w:rsidRPr="00387E93" w:rsidDel="00ED547C">
          <w:rPr>
            <w:highlight w:val="yellow"/>
          </w:rPr>
          <w:delText>32 is default?</w:delText>
        </w:r>
        <w:r w:rsidR="008D7688" w:rsidRPr="00387E93" w:rsidDel="00ED547C">
          <w:rPr>
            <w:highlight w:val="yellow"/>
          </w:rPr>
          <w:delText>.</w:delText>
        </w:r>
      </w:del>
    </w:p>
    <w:p w14:paraId="7BD7B790" w14:textId="263600A2" w:rsidR="00ED547C" w:rsidRDefault="00ED547C" w:rsidP="0089133B">
      <w:pPr>
        <w:pStyle w:val="ListParagraph"/>
        <w:ind w:left="360"/>
        <w:rPr>
          <w:ins w:id="771" w:author="Xufeng Lin" w:date="2025-04-22T12:21:00Z" w16du:dateUtc="2025-04-22T02:21:00Z"/>
          <w:lang w:eastAsia="zh-CN"/>
        </w:rPr>
      </w:pPr>
      <w:ins w:id="772" w:author="Xufeng Lin" w:date="2025-04-22T12:21:00Z" w16du:dateUtc="2025-04-22T02:21:00Z">
        <w:r>
          <w:rPr>
            <w:rFonts w:hint="eastAsia"/>
            <w:lang w:eastAsia="zh-CN"/>
          </w:rPr>
          <w:t>32.</w:t>
        </w:r>
      </w:ins>
    </w:p>
    <w:p w14:paraId="76E0B12F" w14:textId="77777777" w:rsidR="00ED547C" w:rsidRDefault="00ED547C" w:rsidP="0089133B">
      <w:pPr>
        <w:pStyle w:val="ListParagraph"/>
        <w:ind w:left="360"/>
        <w:rPr>
          <w:ins w:id="773" w:author="Xufeng Lin" w:date="2025-04-22T12:21:00Z" w16du:dateUtc="2025-04-22T02:21:00Z"/>
        </w:rPr>
      </w:pPr>
    </w:p>
    <w:p w14:paraId="3B212898" w14:textId="73BE501E" w:rsidR="00F32503" w:rsidRPr="00833F9E" w:rsidRDefault="008D7688" w:rsidP="00ED547C">
      <w:pPr>
        <w:pStyle w:val="ListParagraph"/>
        <w:numPr>
          <w:ilvl w:val="0"/>
          <w:numId w:val="12"/>
        </w:numPr>
        <w:rPr>
          <w:b/>
          <w:bCs/>
        </w:rPr>
      </w:pPr>
      <w:r w:rsidRPr="00833F9E">
        <w:rPr>
          <w:b/>
          <w:bCs/>
        </w:rPr>
        <w:t>Max Iterations</w:t>
      </w:r>
    </w:p>
    <w:p w14:paraId="70AED74A" w14:textId="7D1D0173" w:rsidR="00E24133" w:rsidRDefault="00F32503" w:rsidP="0089133B">
      <w:pPr>
        <w:pStyle w:val="ListParagraph"/>
        <w:ind w:left="360"/>
      </w:pPr>
      <w:r>
        <w:t>T</w:t>
      </w:r>
      <w:r w:rsidR="008D7688" w:rsidRPr="00071564">
        <w:t xml:space="preserve">he maximal number of iterations for semantic segmentation. This value should be large </w:t>
      </w:r>
      <w:r w:rsidR="00833F9E" w:rsidRPr="00071564">
        <w:t>enough</w:t>
      </w:r>
      <w:r w:rsidR="008D7688" w:rsidRPr="00071564">
        <w:t xml:space="preserve"> to generate reliable segmentation results but not too high to </w:t>
      </w:r>
      <w:r w:rsidR="00E24133">
        <w:t xml:space="preserve">avoid </w:t>
      </w:r>
      <w:r w:rsidR="008D7688" w:rsidRPr="00071564">
        <w:t>group</w:t>
      </w:r>
      <w:r w:rsidR="00E24133">
        <w:t>ing</w:t>
      </w:r>
      <w:r w:rsidR="008D7688" w:rsidRPr="00071564">
        <w:t xml:space="preserve"> all pixels into a single segment. The default value is 30.</w:t>
      </w:r>
    </w:p>
    <w:p w14:paraId="6E1F6890" w14:textId="77777777" w:rsidR="00F32503" w:rsidRPr="00833F9E" w:rsidRDefault="008D7688" w:rsidP="0089133B">
      <w:pPr>
        <w:pStyle w:val="ListParagraph"/>
        <w:numPr>
          <w:ilvl w:val="0"/>
          <w:numId w:val="12"/>
        </w:numPr>
        <w:rPr>
          <w:b/>
          <w:bCs/>
        </w:rPr>
      </w:pPr>
      <w:r w:rsidRPr="00833F9E">
        <w:rPr>
          <w:b/>
          <w:bCs/>
        </w:rPr>
        <w:t>Normalized Hue Value</w:t>
      </w:r>
    </w:p>
    <w:p w14:paraId="648D5FDF" w14:textId="752CA04E" w:rsidR="00E24133" w:rsidRDefault="00F32503" w:rsidP="0089133B">
      <w:pPr>
        <w:pStyle w:val="ListParagraph"/>
        <w:ind w:left="360"/>
      </w:pPr>
      <w:r>
        <w:t>T</w:t>
      </w:r>
      <w:r w:rsidR="008D7688" w:rsidRPr="00071564">
        <w:t xml:space="preserve">he normalized hue value in [0,1] for the </w:t>
      </w:r>
      <w:r w:rsidR="0089133B" w:rsidRPr="00071564">
        <w:t>colour</w:t>
      </w:r>
      <w:r w:rsidR="008D7688" w:rsidRPr="00071564">
        <w:t xml:space="preserve"> of interest in HSB/HSV </w:t>
      </w:r>
      <w:r w:rsidR="0089133B" w:rsidRPr="00071564">
        <w:t>colour</w:t>
      </w:r>
      <w:r w:rsidR="008D7688" w:rsidRPr="00071564">
        <w:t xml:space="preserve"> space. The typical hue values for green, blue, and red </w:t>
      </w:r>
      <w:r w:rsidR="0089133B" w:rsidRPr="00071564">
        <w:t>colour</w:t>
      </w:r>
      <w:r w:rsidR="008D7688" w:rsidRPr="00071564">
        <w:t xml:space="preserve"> are 0.33, 0.66, and 1.0, respectively.</w:t>
      </w:r>
    </w:p>
    <w:p w14:paraId="74212526" w14:textId="035B3290" w:rsidR="00F32503" w:rsidRPr="00833F9E" w:rsidRDefault="008D7688" w:rsidP="0089133B">
      <w:pPr>
        <w:pStyle w:val="ListParagraph"/>
        <w:numPr>
          <w:ilvl w:val="0"/>
          <w:numId w:val="12"/>
        </w:numPr>
        <w:rPr>
          <w:b/>
          <w:bCs/>
        </w:rPr>
      </w:pPr>
      <w:r w:rsidRPr="00833F9E">
        <w:rPr>
          <w:b/>
          <w:bCs/>
        </w:rPr>
        <w:t>Colo</w:t>
      </w:r>
      <w:ins w:id="774" w:author="Xufeng Lin" w:date="2025-04-22T12:23:00Z" w16du:dateUtc="2025-04-22T02:23:00Z">
        <w:r w:rsidR="001820F5">
          <w:rPr>
            <w:rFonts w:hint="eastAsia"/>
            <w:b/>
            <w:bCs/>
            <w:lang w:eastAsia="zh-CN"/>
          </w:rPr>
          <w:t>u</w:t>
        </w:r>
      </w:ins>
      <w:r w:rsidRPr="00833F9E">
        <w:rPr>
          <w:b/>
          <w:bCs/>
        </w:rPr>
        <w:t>r Threshold</w:t>
      </w:r>
    </w:p>
    <w:p w14:paraId="4F0AB307" w14:textId="77286DC7" w:rsidR="00E24133" w:rsidRDefault="0089133B" w:rsidP="0089133B">
      <w:pPr>
        <w:pStyle w:val="ListParagraph"/>
        <w:ind w:left="360"/>
      </w:pPr>
      <w:r>
        <w:t>C</w:t>
      </w:r>
      <w:r w:rsidRPr="00071564">
        <w:t>olour</w:t>
      </w:r>
      <w:r w:rsidR="008D7688" w:rsidRPr="00071564">
        <w:t xml:space="preserve"> threshold used to determine R</w:t>
      </w:r>
      <w:r w:rsidR="00E24133">
        <w:t>O</w:t>
      </w:r>
      <w:r w:rsidR="008D7688" w:rsidRPr="00071564">
        <w:t>I. Only segments with a mean colo</w:t>
      </w:r>
      <w:r>
        <w:t>u</w:t>
      </w:r>
      <w:r w:rsidR="008D7688" w:rsidRPr="00071564">
        <w:t>r greater than this threshold will be extracted as R</w:t>
      </w:r>
      <w:r w:rsidR="00E24133">
        <w:t>O</w:t>
      </w:r>
      <w:r w:rsidR="008D7688" w:rsidRPr="00071564">
        <w:t>I. The default value is 0.2</w:t>
      </w:r>
      <w:r w:rsidR="00D15E4A">
        <w:rPr>
          <w:rFonts w:hint="eastAsia"/>
          <w:lang w:eastAsia="zh-CN"/>
        </w:rPr>
        <w:t>5</w:t>
      </w:r>
      <w:r w:rsidR="008D7688" w:rsidRPr="00071564">
        <w:t>.</w:t>
      </w:r>
    </w:p>
    <w:p w14:paraId="0BCE9DEF" w14:textId="77777777" w:rsidR="00F32503" w:rsidRPr="00833F9E" w:rsidRDefault="008D7688" w:rsidP="0089133B">
      <w:pPr>
        <w:pStyle w:val="ListParagraph"/>
        <w:numPr>
          <w:ilvl w:val="0"/>
          <w:numId w:val="12"/>
        </w:numPr>
        <w:rPr>
          <w:b/>
          <w:bCs/>
        </w:rPr>
      </w:pPr>
      <w:r w:rsidRPr="00833F9E">
        <w:rPr>
          <w:b/>
          <w:bCs/>
        </w:rPr>
        <w:t>Min Size</w:t>
      </w:r>
    </w:p>
    <w:p w14:paraId="297962BF" w14:textId="03C9A5D5" w:rsidR="00E24133" w:rsidRDefault="00F32503" w:rsidP="0089133B">
      <w:pPr>
        <w:pStyle w:val="ListParagraph"/>
        <w:ind w:left="360"/>
      </w:pPr>
      <w:r>
        <w:t>T</w:t>
      </w:r>
      <w:r w:rsidR="008D7688" w:rsidRPr="00071564">
        <w:t>he minimal size of segments. Any segment with a size smaller than this parameter will be ignored. The default value is 64.</w:t>
      </w:r>
    </w:p>
    <w:p w14:paraId="6FC1384F" w14:textId="77777777" w:rsidR="00F32503" w:rsidRPr="00833F9E" w:rsidRDefault="008D7688" w:rsidP="0089133B">
      <w:pPr>
        <w:pStyle w:val="ListParagraph"/>
        <w:numPr>
          <w:ilvl w:val="0"/>
          <w:numId w:val="12"/>
        </w:numPr>
        <w:rPr>
          <w:b/>
          <w:bCs/>
        </w:rPr>
      </w:pPr>
      <w:r w:rsidRPr="00833F9E">
        <w:rPr>
          <w:b/>
          <w:bCs/>
        </w:rPr>
        <w:t>Max Size</w:t>
      </w:r>
    </w:p>
    <w:p w14:paraId="2F619C4F" w14:textId="338E3F96" w:rsidR="00E24133" w:rsidRDefault="00F32503" w:rsidP="0089133B">
      <w:pPr>
        <w:pStyle w:val="ListParagraph"/>
        <w:ind w:left="360"/>
      </w:pPr>
      <w:r>
        <w:lastRenderedPageBreak/>
        <w:t>T</w:t>
      </w:r>
      <w:r w:rsidR="008D7688" w:rsidRPr="00071564">
        <w:t>he maximum allowable image size. Any image with a size larger than the *square* of this parameter will be ignored by the program. The default value is 2048.</w:t>
      </w:r>
    </w:p>
    <w:p w14:paraId="1D90D3BE" w14:textId="77777777" w:rsidR="00741D96" w:rsidRPr="006B595B" w:rsidRDefault="00F32503" w:rsidP="0089133B">
      <w:pPr>
        <w:rPr>
          <w:ins w:id="775" w:author="Xufeng Lin" w:date="2025-04-22T12:32:00Z" w16du:dateUtc="2025-04-22T02:32:00Z"/>
          <w:color w:val="FF0000"/>
          <w:lang w:eastAsia="zh-CN"/>
          <w:rPrChange w:id="776" w:author="Xufeng Lin" w:date="2025-04-22T12:39:00Z" w16du:dateUtc="2025-04-22T02:39:00Z">
            <w:rPr>
              <w:ins w:id="777" w:author="Xufeng Lin" w:date="2025-04-22T12:32:00Z" w16du:dateUtc="2025-04-22T02:32:00Z"/>
              <w:lang w:eastAsia="zh-CN"/>
            </w:rPr>
          </w:rPrChange>
        </w:rPr>
      </w:pPr>
      <w:r w:rsidRPr="006B595B">
        <w:rPr>
          <w:color w:val="FF0000"/>
          <w:u w:val="single"/>
          <w:rPrChange w:id="778" w:author="Xufeng Lin" w:date="2025-04-22T12:39:00Z" w16du:dateUtc="2025-04-22T02:39:00Z">
            <w:rPr>
              <w:u w:val="single"/>
            </w:rPr>
          </w:rPrChange>
        </w:rPr>
        <w:t>Note</w:t>
      </w:r>
      <w:r w:rsidRPr="006B595B">
        <w:rPr>
          <w:color w:val="FF0000"/>
          <w:rPrChange w:id="779" w:author="Xufeng Lin" w:date="2025-04-22T12:39:00Z" w16du:dateUtc="2025-04-22T02:39:00Z">
            <w:rPr/>
          </w:rPrChange>
        </w:rPr>
        <w:t>:</w:t>
      </w:r>
      <w:r w:rsidR="00833F9E" w:rsidRPr="006B595B">
        <w:rPr>
          <w:color w:val="FF0000"/>
          <w:rPrChange w:id="780" w:author="Xufeng Lin" w:date="2025-04-22T12:39:00Z" w16du:dateUtc="2025-04-22T02:39:00Z">
            <w:rPr/>
          </w:rPrChange>
        </w:rPr>
        <w:t xml:space="preserve"> </w:t>
      </w:r>
    </w:p>
    <w:p w14:paraId="5079FAA3" w14:textId="6EB6C9ED" w:rsidR="00EC032F" w:rsidRDefault="00EC032F" w:rsidP="0089133B">
      <w:pPr>
        <w:rPr>
          <w:lang w:eastAsia="zh-CN"/>
        </w:rPr>
      </w:pPr>
      <w:ins w:id="781" w:author="Xufeng Lin" w:date="2025-04-22T12:32:00Z" w16du:dateUtc="2025-04-22T02:32:00Z">
        <w:r w:rsidRPr="00266926">
          <w:t>The program automatically detects whether the image is grayscale or in colo</w:t>
        </w:r>
        <w:r>
          <w:t>u</w:t>
        </w:r>
        <w:r w:rsidRPr="00266926">
          <w:t>r. If it's grayscale, it'll disregard the normalized hue value parameter and solely rely on the colo</w:t>
        </w:r>
        <w:r>
          <w:t>u</w:t>
        </w:r>
        <w:r w:rsidRPr="00266926">
          <w:t xml:space="preserve">r threshold for segmentation. </w:t>
        </w:r>
        <w:r>
          <w:rPr>
            <w:color w:val="000000" w:themeColor="text1"/>
          </w:rPr>
          <w:t>To</w:t>
        </w:r>
        <w:r w:rsidRPr="005349B4">
          <w:rPr>
            <w:color w:val="000000" w:themeColor="text1"/>
          </w:rPr>
          <w:t xml:space="preserve"> extract</w:t>
        </w:r>
        <w:r>
          <w:rPr>
            <w:color w:val="000000" w:themeColor="text1"/>
          </w:rPr>
          <w:t xml:space="preserve"> </w:t>
        </w:r>
        <w:r w:rsidRPr="005349B4">
          <w:rPr>
            <w:color w:val="000000" w:themeColor="text1"/>
          </w:rPr>
          <w:t>ROI</w:t>
        </w:r>
        <w:r>
          <w:rPr>
            <w:color w:val="000000" w:themeColor="text1"/>
          </w:rPr>
          <w:t>s</w:t>
        </w:r>
        <w:r w:rsidRPr="005349B4">
          <w:rPr>
            <w:color w:val="000000" w:themeColor="text1"/>
          </w:rPr>
          <w:t xml:space="preserve"> of colour</w:t>
        </w:r>
        <w:r>
          <w:rPr>
            <w:color w:val="000000" w:themeColor="text1"/>
          </w:rPr>
          <w:t xml:space="preserve"> images</w:t>
        </w:r>
        <w:r w:rsidRPr="005349B4">
          <w:rPr>
            <w:color w:val="000000" w:themeColor="text1"/>
          </w:rPr>
          <w:t xml:space="preserve">, you </w:t>
        </w:r>
        <w:r>
          <w:rPr>
            <w:color w:val="000000" w:themeColor="text1"/>
          </w:rPr>
          <w:t>may</w:t>
        </w:r>
        <w:r w:rsidRPr="005349B4">
          <w:rPr>
            <w:color w:val="000000" w:themeColor="text1"/>
          </w:rPr>
          <w:t xml:space="preserve"> need to adjust the Normalized Hue Value </w:t>
        </w:r>
        <w:r>
          <w:rPr>
            <w:rFonts w:hint="eastAsia"/>
            <w:color w:val="000000" w:themeColor="text1"/>
            <w:lang w:eastAsia="zh-CN"/>
          </w:rPr>
          <w:t>under the</w:t>
        </w:r>
        <w:r w:rsidRPr="005349B4">
          <w:rPr>
            <w:color w:val="000000" w:themeColor="text1"/>
          </w:rPr>
          <w:t xml:space="preserve"> </w:t>
        </w:r>
        <w:r>
          <w:rPr>
            <w:color w:val="000000" w:themeColor="text1"/>
            <w:lang w:eastAsia="zh-CN"/>
          </w:rPr>
          <w:t>“</w:t>
        </w:r>
        <w:r>
          <w:rPr>
            <w:rFonts w:hint="eastAsia"/>
            <w:color w:val="000000" w:themeColor="text1"/>
            <w:lang w:eastAsia="zh-CN"/>
          </w:rPr>
          <w:t>Segmentation</w:t>
        </w:r>
        <w:r>
          <w:rPr>
            <w:color w:val="000000" w:themeColor="text1"/>
            <w:lang w:eastAsia="zh-CN"/>
          </w:rPr>
          <w:t>”</w:t>
        </w:r>
        <w:r>
          <w:rPr>
            <w:rFonts w:hint="eastAsia"/>
            <w:color w:val="000000" w:themeColor="text1"/>
            <w:lang w:eastAsia="zh-CN"/>
          </w:rPr>
          <w:t xml:space="preserve"> tab or directly modify the </w:t>
        </w:r>
        <w:r>
          <w:rPr>
            <w:color w:val="000000" w:themeColor="text1"/>
            <w:lang w:eastAsia="zh-CN"/>
          </w:rPr>
          <w:t>“</w:t>
        </w:r>
        <w:r>
          <w:rPr>
            <w:rFonts w:hint="eastAsia"/>
            <w:color w:val="000000" w:themeColor="text1"/>
            <w:lang w:eastAsia="zh-CN"/>
          </w:rPr>
          <w:t>Segmentation</w:t>
        </w:r>
        <w:r>
          <w:rPr>
            <w:color w:val="000000" w:themeColor="text1"/>
            <w:lang w:eastAsia="zh-CN"/>
          </w:rPr>
          <w:t>”</w:t>
        </w:r>
        <w:r>
          <w:rPr>
            <w:rFonts w:hint="eastAsia"/>
            <w:color w:val="000000" w:themeColor="text1"/>
            <w:lang w:eastAsia="zh-CN"/>
          </w:rPr>
          <w:t xml:space="preserve"> section in the exported </w:t>
        </w:r>
        <w:r>
          <w:rPr>
            <w:color w:val="000000" w:themeColor="text1"/>
            <w:lang w:eastAsia="zh-CN"/>
          </w:rPr>
          <w:t>“</w:t>
        </w:r>
        <w:r>
          <w:rPr>
            <w:rFonts w:hint="eastAsia"/>
            <w:color w:val="000000" w:themeColor="text1"/>
            <w:lang w:eastAsia="zh-CN"/>
          </w:rPr>
          <w:t>Parameters.yml</w:t>
        </w:r>
        <w:r>
          <w:rPr>
            <w:color w:val="000000" w:themeColor="text1"/>
            <w:lang w:eastAsia="zh-CN"/>
          </w:rPr>
          <w:t>”</w:t>
        </w:r>
        <w:r>
          <w:rPr>
            <w:rFonts w:hint="eastAsia"/>
            <w:color w:val="000000" w:themeColor="text1"/>
            <w:lang w:eastAsia="zh-CN"/>
          </w:rPr>
          <w:t xml:space="preserve"> to optimise the parameters for your image</w:t>
        </w:r>
        <w:r w:rsidRPr="005349B4">
          <w:rPr>
            <w:b/>
            <w:bCs/>
            <w:color w:val="000000" w:themeColor="text1"/>
          </w:rPr>
          <w:t xml:space="preserve">. </w:t>
        </w:r>
        <w:r>
          <w:rPr>
            <w:color w:val="000000" w:themeColor="text1"/>
          </w:rPr>
          <w:t>To segment SHG images,</w:t>
        </w:r>
        <w:r>
          <w:rPr>
            <w:rFonts w:hint="eastAsia"/>
            <w:color w:val="000000" w:themeColor="text1"/>
            <w:lang w:eastAsia="zh-CN"/>
          </w:rPr>
          <w:t xml:space="preserve"> it is recommended to</w:t>
        </w:r>
        <w:r>
          <w:rPr>
            <w:color w:val="000000" w:themeColor="text1"/>
          </w:rPr>
          <w:t xml:space="preserve"> increas</w:t>
        </w:r>
        <w:r>
          <w:rPr>
            <w:rFonts w:hint="eastAsia"/>
            <w:color w:val="000000" w:themeColor="text1"/>
            <w:lang w:eastAsia="zh-CN"/>
          </w:rPr>
          <w:t>e</w:t>
        </w:r>
        <w:r>
          <w:rPr>
            <w:color w:val="000000" w:themeColor="text1"/>
          </w:rPr>
          <w:t xml:space="preserve"> the number of iterations from the default value 30 to 50. This needs to be tested and optimised by the user.  </w:t>
        </w:r>
      </w:ins>
    </w:p>
    <w:p w14:paraId="57ED10B4" w14:textId="1CBAB46A" w:rsidR="00F32503" w:rsidRDefault="00F32503" w:rsidP="0089133B">
      <w:pPr>
        <w:rPr>
          <w:rFonts w:eastAsia="Calibri" w:cstheme="minorHAnsi"/>
          <w:color w:val="242424"/>
          <w:lang w:eastAsia="zh-CN"/>
        </w:rPr>
      </w:pPr>
      <w:r w:rsidRPr="005349B4">
        <w:rPr>
          <w:rFonts w:eastAsia="Calibri" w:cstheme="minorHAnsi"/>
          <w:color w:val="242424"/>
        </w:rPr>
        <w:t>When the boundaries between regions of interest (</w:t>
      </w:r>
      <w:r w:rsidR="00080E8C">
        <w:rPr>
          <w:rFonts w:eastAsia="Calibri" w:cstheme="minorHAnsi"/>
          <w:color w:val="242424"/>
        </w:rPr>
        <w:t xml:space="preserve">SHG signal or </w:t>
      </w:r>
      <w:r w:rsidR="00C974C7" w:rsidRPr="005349B4">
        <w:rPr>
          <w:rFonts w:eastAsia="Calibri" w:cstheme="minorHAnsi"/>
          <w:color w:val="242424"/>
        </w:rPr>
        <w:t>Picrosirius Red</w:t>
      </w:r>
      <w:r w:rsidRPr="005349B4">
        <w:rPr>
          <w:rFonts w:eastAsia="Calibri" w:cstheme="minorHAnsi"/>
          <w:color w:val="242424"/>
        </w:rPr>
        <w:t xml:space="preserve"> area</w:t>
      </w:r>
      <w:r w:rsidR="00C974C7" w:rsidRPr="005349B4">
        <w:rPr>
          <w:rFonts w:eastAsia="Calibri" w:cstheme="minorHAnsi"/>
          <w:color w:val="242424"/>
        </w:rPr>
        <w:t>s</w:t>
      </w:r>
      <w:r w:rsidRPr="005349B4">
        <w:rPr>
          <w:rFonts w:eastAsia="Calibri" w:cstheme="minorHAnsi"/>
          <w:color w:val="242424"/>
        </w:rPr>
        <w:t>) and background are not clearly distinguishable, obtaining satisfactory segmentation results can be difficult. To address this, the "</w:t>
      </w:r>
      <w:r w:rsidRPr="001820F5">
        <w:rPr>
          <w:rFonts w:eastAsia="Calibri" w:cstheme="minorHAnsi"/>
          <w:b/>
          <w:bCs/>
          <w:color w:val="242424"/>
          <w:rPrChange w:id="782" w:author="Xufeng Lin" w:date="2025-04-22T12:23:00Z" w16du:dateUtc="2025-04-22T02:23:00Z">
            <w:rPr>
              <w:rFonts w:eastAsia="Calibri" w:cstheme="minorHAnsi"/>
              <w:color w:val="242424"/>
            </w:rPr>
          </w:rPrChange>
        </w:rPr>
        <w:t>Number of Labels</w:t>
      </w:r>
      <w:r w:rsidRPr="005349B4">
        <w:rPr>
          <w:rFonts w:eastAsia="Calibri" w:cstheme="minorHAnsi"/>
          <w:color w:val="242424"/>
        </w:rPr>
        <w:t>" and "</w:t>
      </w:r>
      <w:r w:rsidRPr="001820F5">
        <w:rPr>
          <w:rFonts w:eastAsia="Calibri" w:cstheme="minorHAnsi"/>
          <w:b/>
          <w:bCs/>
          <w:color w:val="242424"/>
          <w:rPrChange w:id="783" w:author="Xufeng Lin" w:date="2025-04-22T12:23:00Z" w16du:dateUtc="2025-04-22T02:23:00Z">
            <w:rPr>
              <w:rFonts w:eastAsia="Calibri" w:cstheme="minorHAnsi"/>
              <w:color w:val="242424"/>
            </w:rPr>
          </w:rPrChange>
        </w:rPr>
        <w:t>Max Iterations</w:t>
      </w:r>
      <w:r w:rsidRPr="005349B4">
        <w:rPr>
          <w:rFonts w:eastAsia="Calibri" w:cstheme="minorHAnsi"/>
          <w:color w:val="242424"/>
        </w:rPr>
        <w:t>" parameter</w:t>
      </w:r>
      <w:ins w:id="784" w:author="Xufeng Lin" w:date="2025-04-22T12:24:00Z" w16du:dateUtc="2025-04-22T02:24:00Z">
        <w:r w:rsidR="001820F5">
          <w:rPr>
            <w:rFonts w:eastAsia="Calibri" w:cstheme="minorHAnsi" w:hint="eastAsia"/>
            <w:color w:val="242424"/>
            <w:lang w:eastAsia="zh-CN"/>
          </w:rPr>
          <w:t>s</w:t>
        </w:r>
      </w:ins>
      <w:r w:rsidR="00833F9E" w:rsidRPr="005349B4">
        <w:rPr>
          <w:rFonts w:eastAsia="Calibri" w:cstheme="minorHAnsi" w:hint="eastAsia"/>
          <w:color w:val="242424"/>
          <w:lang w:eastAsia="zh-CN"/>
        </w:rPr>
        <w:t xml:space="preserve"> </w:t>
      </w:r>
      <w:r w:rsidR="00833F9E" w:rsidRPr="005349B4">
        <w:rPr>
          <w:rFonts w:eastAsia="Calibri" w:cstheme="minorHAnsi"/>
          <w:color w:val="242424"/>
        </w:rPr>
        <w:t>can be optimised</w:t>
      </w:r>
      <w:r w:rsidRPr="005349B4">
        <w:rPr>
          <w:rFonts w:eastAsia="Calibri" w:cstheme="minorHAnsi"/>
          <w:color w:val="242424"/>
        </w:rPr>
        <w:t>. Increasing the number of labels generally leads to finer granularity in segmentations</w:t>
      </w:r>
      <w:r w:rsidR="00B10112" w:rsidRPr="005349B4">
        <w:rPr>
          <w:rFonts w:eastAsia="Calibri" w:cstheme="minorHAnsi"/>
          <w:color w:val="242424"/>
        </w:rPr>
        <w:t xml:space="preserve">, which may result in a better segmentation result. Avoid increasing the number of labels </w:t>
      </w:r>
      <w:r w:rsidRPr="005349B4">
        <w:rPr>
          <w:rFonts w:eastAsia="Calibri" w:cstheme="minorHAnsi"/>
          <w:color w:val="242424"/>
        </w:rPr>
        <w:t xml:space="preserve">beyond 64, otherwise GPU Memory might overflow. On the other hand, decreasing the max iterations may result in premature segmentation, reducing the likelihood of mixing fibres and background. </w:t>
      </w:r>
      <w:r w:rsidR="00B10112" w:rsidRPr="005349B4">
        <w:rPr>
          <w:rFonts w:eastAsia="Calibri" w:cstheme="minorHAnsi"/>
          <w:color w:val="242424"/>
        </w:rPr>
        <w:t>Adjusting the</w:t>
      </w:r>
      <w:r w:rsidRPr="005349B4">
        <w:rPr>
          <w:rFonts w:eastAsia="Calibri" w:cstheme="minorHAnsi"/>
          <w:color w:val="242424"/>
        </w:rPr>
        <w:t xml:space="preserve"> HUE parameter may not have much</w:t>
      </w:r>
      <w:r w:rsidR="00B10112" w:rsidRPr="005349B4">
        <w:rPr>
          <w:rFonts w:eastAsia="Calibri" w:cstheme="minorHAnsi"/>
          <w:color w:val="242424"/>
        </w:rPr>
        <w:t xml:space="preserve"> of an</w:t>
      </w:r>
      <w:r w:rsidRPr="005349B4">
        <w:rPr>
          <w:rFonts w:eastAsia="Calibri" w:cstheme="minorHAnsi"/>
          <w:color w:val="242424"/>
        </w:rPr>
        <w:t xml:space="preserve"> effect as the colo</w:t>
      </w:r>
      <w:r w:rsidR="00B10112" w:rsidRPr="005349B4">
        <w:rPr>
          <w:rFonts w:eastAsia="Calibri" w:cstheme="minorHAnsi"/>
          <w:color w:val="242424"/>
        </w:rPr>
        <w:t>u</w:t>
      </w:r>
      <w:r w:rsidRPr="005349B4">
        <w:rPr>
          <w:rFonts w:eastAsia="Calibri" w:cstheme="minorHAnsi"/>
          <w:color w:val="242424"/>
        </w:rPr>
        <w:t xml:space="preserve">r of </w:t>
      </w:r>
      <w:r w:rsidR="00B10112" w:rsidRPr="005349B4">
        <w:rPr>
          <w:rFonts w:eastAsia="Calibri" w:cstheme="minorHAnsi"/>
          <w:color w:val="242424"/>
        </w:rPr>
        <w:t xml:space="preserve">Picrosirius stained </w:t>
      </w:r>
      <w:r w:rsidRPr="005349B4">
        <w:rPr>
          <w:rFonts w:eastAsia="Calibri" w:cstheme="minorHAnsi"/>
          <w:color w:val="242424"/>
        </w:rPr>
        <w:t>collagen fibr</w:t>
      </w:r>
      <w:r w:rsidR="00B10112" w:rsidRPr="005349B4">
        <w:rPr>
          <w:rFonts w:eastAsia="Calibri" w:cstheme="minorHAnsi"/>
          <w:color w:val="242424"/>
        </w:rPr>
        <w:t>e</w:t>
      </w:r>
      <w:r w:rsidRPr="005349B4">
        <w:rPr>
          <w:rFonts w:eastAsia="Calibri" w:cstheme="minorHAnsi"/>
          <w:color w:val="242424"/>
        </w:rPr>
        <w:t>s is already red/pink.</w:t>
      </w:r>
    </w:p>
    <w:p w14:paraId="5B05BAFD" w14:textId="77777777" w:rsidR="0089133B" w:rsidRDefault="0089133B" w:rsidP="0089133B">
      <w:pPr>
        <w:rPr>
          <w:b/>
          <w:bCs/>
        </w:rPr>
      </w:pPr>
    </w:p>
    <w:p w14:paraId="7D0A4282" w14:textId="6FA27C69" w:rsidR="00F32503" w:rsidRDefault="00697C70" w:rsidP="0061270C">
      <w:pPr>
        <w:pStyle w:val="Heading2"/>
        <w:rPr>
          <w:rFonts w:hint="eastAsia"/>
          <w:lang w:eastAsia="zh-CN"/>
        </w:rPr>
        <w:pPrChange w:id="785" w:author="Xufeng Lin" w:date="2025-04-22T14:55:00Z" w16du:dateUtc="2025-04-22T04:55:00Z">
          <w:pPr/>
        </w:pPrChange>
      </w:pPr>
      <w:bookmarkStart w:id="786" w:name="_Toc196229405"/>
      <w:ins w:id="787" w:author="Xufeng Lin" w:date="2025-04-22T15:38:00Z" w16du:dateUtc="2025-04-22T05:38:00Z">
        <w:r>
          <w:rPr>
            <w:rFonts w:hint="eastAsia"/>
            <w:lang w:eastAsia="zh-CN"/>
          </w:rPr>
          <w:t xml:space="preserve">3.3 </w:t>
        </w:r>
      </w:ins>
      <w:del w:id="788" w:author="Xufeng Lin" w:date="2025-04-22T15:38:00Z" w16du:dateUtc="2025-04-22T05:38:00Z">
        <w:r w:rsidR="00F32503" w:rsidDel="00697C70">
          <w:delText>Collagen fibre analysis</w:delText>
        </w:r>
      </w:del>
      <w:ins w:id="789" w:author="Xufeng Lin" w:date="2025-04-22T15:38:00Z" w16du:dateUtc="2025-04-22T05:38:00Z">
        <w:r>
          <w:rPr>
            <w:rFonts w:hint="eastAsia"/>
            <w:lang w:eastAsia="zh-CN"/>
          </w:rPr>
          <w:t>Fibre Detection and Quantification</w:t>
        </w:r>
      </w:ins>
      <w:bookmarkEnd w:id="786"/>
    </w:p>
    <w:p w14:paraId="26D96549" w14:textId="1052651B" w:rsidR="009B63F5" w:rsidRDefault="009B63F5" w:rsidP="009B63F5">
      <w:pPr>
        <w:rPr>
          <w:lang w:eastAsia="zh-CN"/>
        </w:rPr>
      </w:pPr>
      <w:r>
        <w:t xml:space="preserve">This component is designed to detect and quantify </w:t>
      </w:r>
      <w:r w:rsidR="00080E8C">
        <w:t>fibre</w:t>
      </w:r>
      <w:r>
        <w:t xml:space="preserve"> structures in images. The file Parameters.yml contains three dedicated sections for controlling the outcomes of collagen </w:t>
      </w:r>
      <w:r w:rsidR="00080E8C">
        <w:t>fibre</w:t>
      </w:r>
      <w:r>
        <w:t xml:space="preserve"> analysis:</w:t>
      </w:r>
    </w:p>
    <w:p w14:paraId="7D0F7B5B" w14:textId="0F38CC0B" w:rsidR="009B63F5" w:rsidRDefault="009B63F5" w:rsidP="00741D96">
      <w:pPr>
        <w:pStyle w:val="ListParagraph"/>
        <w:numPr>
          <w:ilvl w:val="0"/>
          <w:numId w:val="39"/>
        </w:numPr>
      </w:pPr>
      <w:r w:rsidRPr="00741D96">
        <w:rPr>
          <w:b/>
          <w:bCs/>
        </w:rPr>
        <w:t>Detection</w:t>
      </w:r>
      <w:r>
        <w:t xml:space="preserve">: Parameters for detecting </w:t>
      </w:r>
      <w:r w:rsidR="00080E8C">
        <w:t>fibres</w:t>
      </w:r>
      <w:r>
        <w:t>.</w:t>
      </w:r>
    </w:p>
    <w:p w14:paraId="55FC4A18" w14:textId="6C38C54C" w:rsidR="009B63F5" w:rsidDel="00697C70" w:rsidRDefault="009B63F5" w:rsidP="00741D96">
      <w:pPr>
        <w:pStyle w:val="ListParagraph"/>
        <w:numPr>
          <w:ilvl w:val="0"/>
          <w:numId w:val="39"/>
        </w:numPr>
        <w:rPr>
          <w:del w:id="790" w:author="Xufeng Lin" w:date="2025-04-22T15:39:00Z" w16du:dateUtc="2025-04-22T05:39:00Z"/>
        </w:rPr>
      </w:pPr>
      <w:r w:rsidRPr="00741D96">
        <w:rPr>
          <w:b/>
          <w:bCs/>
        </w:rPr>
        <w:t>Quantification</w:t>
      </w:r>
      <w:r>
        <w:t xml:space="preserve">: Parameters for quantifying </w:t>
      </w:r>
      <w:r w:rsidR="00080E8C">
        <w:t>fibres</w:t>
      </w:r>
      <w:r>
        <w:t>.</w:t>
      </w:r>
    </w:p>
    <w:p w14:paraId="55677DB5" w14:textId="1F54DE78" w:rsidR="009B63F5" w:rsidRPr="00697C70" w:rsidDel="00697C70" w:rsidRDefault="009B63F5" w:rsidP="00697C70">
      <w:pPr>
        <w:pStyle w:val="ListParagraph"/>
        <w:numPr>
          <w:ilvl w:val="0"/>
          <w:numId w:val="39"/>
        </w:numPr>
        <w:rPr>
          <w:del w:id="791" w:author="Xufeng Lin" w:date="2025-04-22T15:39:00Z" w16du:dateUtc="2025-04-22T05:39:00Z"/>
          <w:b/>
          <w:bCs/>
          <w:lang w:eastAsia="zh-CN"/>
        </w:rPr>
        <w:pPrChange w:id="792" w:author="Xufeng Lin" w:date="2025-04-22T15:39:00Z" w16du:dateUtc="2025-04-22T05:39:00Z">
          <w:pPr>
            <w:pStyle w:val="ListParagraph"/>
            <w:numPr>
              <w:numId w:val="39"/>
            </w:numPr>
            <w:ind w:hanging="360"/>
          </w:pPr>
        </w:pPrChange>
      </w:pPr>
      <w:del w:id="793" w:author="Xufeng Lin" w:date="2025-04-22T15:39:00Z" w16du:dateUtc="2025-04-22T05:39:00Z">
        <w:r w:rsidRPr="00697C70" w:rsidDel="00697C70">
          <w:rPr>
            <w:b/>
            <w:bCs/>
          </w:rPr>
          <w:delText>Gap Analysis</w:delText>
        </w:r>
        <w:r w:rsidDel="00697C70">
          <w:delText xml:space="preserve">: Parameters for </w:delText>
        </w:r>
        <w:r w:rsidR="00080E8C" w:rsidDel="00697C70">
          <w:delText>analysing</w:delText>
        </w:r>
        <w:r w:rsidDel="00697C70">
          <w:delText xml:space="preserve"> gaps.</w:delText>
        </w:r>
        <w:r w:rsidRPr="00697C70" w:rsidDel="00697C70">
          <w:rPr>
            <w:rFonts w:hint="eastAsia"/>
            <w:b/>
            <w:bCs/>
            <w:lang w:eastAsia="zh-CN"/>
          </w:rPr>
          <w:delText xml:space="preserve"> </w:delText>
        </w:r>
      </w:del>
    </w:p>
    <w:p w14:paraId="78CF4FF9" w14:textId="77777777" w:rsidR="009B63F5" w:rsidRDefault="009B63F5" w:rsidP="00697C70">
      <w:pPr>
        <w:pStyle w:val="ListParagraph"/>
        <w:numPr>
          <w:ilvl w:val="0"/>
          <w:numId w:val="39"/>
        </w:numPr>
        <w:rPr>
          <w:b/>
          <w:bCs/>
          <w:lang w:eastAsia="zh-CN"/>
        </w:rPr>
        <w:pPrChange w:id="794" w:author="Xufeng Lin" w:date="2025-04-22T15:39:00Z" w16du:dateUtc="2025-04-22T05:39:00Z">
          <w:pPr/>
        </w:pPrChange>
      </w:pPr>
    </w:p>
    <w:p w14:paraId="22B9B9D7" w14:textId="60A485C3" w:rsidR="009B63F5" w:rsidRPr="009B63F5" w:rsidRDefault="009B63F5" w:rsidP="0061270C">
      <w:pPr>
        <w:pStyle w:val="Heading3"/>
        <w:rPr>
          <w:lang w:eastAsia="zh-CN"/>
        </w:rPr>
        <w:pPrChange w:id="795" w:author="Xufeng Lin" w:date="2025-04-22T14:55:00Z" w16du:dateUtc="2025-04-22T04:55:00Z">
          <w:pPr/>
        </w:pPrChange>
      </w:pPr>
      <w:bookmarkStart w:id="796" w:name="_Toc196229406"/>
      <w:r w:rsidRPr="009B63F5">
        <w:rPr>
          <w:rFonts w:hint="eastAsia"/>
          <w:lang w:eastAsia="zh-CN"/>
        </w:rPr>
        <w:t>Detection</w:t>
      </w:r>
      <w:bookmarkEnd w:id="796"/>
    </w:p>
    <w:p w14:paraId="01E3920C" w14:textId="126698C0" w:rsidR="007C708D" w:rsidRPr="00B10112" w:rsidRDefault="008D7688" w:rsidP="0089133B">
      <w:pPr>
        <w:pStyle w:val="ListParagraph"/>
        <w:numPr>
          <w:ilvl w:val="0"/>
          <w:numId w:val="14"/>
        </w:numPr>
        <w:rPr>
          <w:b/>
          <w:bCs/>
        </w:rPr>
      </w:pPr>
      <w:r w:rsidRPr="00B10112">
        <w:rPr>
          <w:b/>
          <w:bCs/>
        </w:rPr>
        <w:t>Dark Line</w:t>
      </w:r>
    </w:p>
    <w:p w14:paraId="1E945BF3" w14:textId="5C7C5E14" w:rsidR="007C708D" w:rsidRDefault="007C708D" w:rsidP="0089133B">
      <w:pPr>
        <w:pStyle w:val="ListParagraph"/>
        <w:ind w:left="360"/>
      </w:pPr>
      <w:r>
        <w:t xml:space="preserve">Set to </w:t>
      </w:r>
      <w:ins w:id="797" w:author="Xufeng Lin" w:date="2025-04-22T12:34:00Z" w16du:dateUtc="2025-04-22T02:34:00Z">
        <w:r w:rsidR="00EC032F">
          <w:rPr>
            <w:rFonts w:hint="eastAsia"/>
            <w:lang w:eastAsia="zh-CN"/>
          </w:rPr>
          <w:t>false</w:t>
        </w:r>
      </w:ins>
      <w:del w:id="798" w:author="Xufeng Lin" w:date="2025-04-22T12:34:00Z" w16du:dateUtc="2025-04-22T02:34:00Z">
        <w:r w:rsidDel="00EC032F">
          <w:delText>0</w:delText>
        </w:r>
      </w:del>
      <w:r>
        <w:t xml:space="preserve"> = </w:t>
      </w:r>
      <w:r w:rsidR="008D7688" w:rsidRPr="00071564">
        <w:t>the program assumes that fibres are light on a dark background</w:t>
      </w:r>
      <w:r>
        <w:t xml:space="preserve"> (fluorescence, birefringence, SHG etc)</w:t>
      </w:r>
      <w:r w:rsidR="008D7688" w:rsidRPr="00071564">
        <w:t>.</w:t>
      </w:r>
    </w:p>
    <w:p w14:paraId="5C27571F" w14:textId="0801BF0A" w:rsidR="007C708D" w:rsidRDefault="007C708D" w:rsidP="0089133B">
      <w:pPr>
        <w:pStyle w:val="ListParagraph"/>
        <w:ind w:left="360"/>
      </w:pPr>
      <w:r>
        <w:t xml:space="preserve">Set to </w:t>
      </w:r>
      <w:ins w:id="799" w:author="Xufeng Lin" w:date="2025-04-22T12:34:00Z" w16du:dateUtc="2025-04-22T02:34:00Z">
        <w:r w:rsidR="00EC032F">
          <w:rPr>
            <w:rFonts w:hint="eastAsia"/>
            <w:lang w:eastAsia="zh-CN"/>
          </w:rPr>
          <w:t>true</w:t>
        </w:r>
      </w:ins>
      <w:del w:id="800" w:author="Xufeng Lin" w:date="2025-04-22T12:34:00Z" w16du:dateUtc="2025-04-22T02:34:00Z">
        <w:r w:rsidDel="00EC032F">
          <w:delText>1</w:delText>
        </w:r>
      </w:del>
      <w:r>
        <w:t xml:space="preserve"> = Dark fibres o</w:t>
      </w:r>
      <w:r w:rsidR="008D7688" w:rsidRPr="00071564">
        <w:t>n a light background</w:t>
      </w:r>
      <w:r>
        <w:t xml:space="preserve"> (Picrosirius Red IHC)</w:t>
      </w:r>
      <w:r w:rsidR="008D7688" w:rsidRPr="00071564">
        <w:t>.</w:t>
      </w:r>
    </w:p>
    <w:p w14:paraId="4C3DB512" w14:textId="7469E34B" w:rsidR="00B07A51" w:rsidRPr="00B10112" w:rsidRDefault="008D7688" w:rsidP="0089133B">
      <w:pPr>
        <w:pStyle w:val="ListParagraph"/>
        <w:numPr>
          <w:ilvl w:val="0"/>
          <w:numId w:val="14"/>
        </w:numPr>
        <w:rPr>
          <w:b/>
          <w:bCs/>
        </w:rPr>
      </w:pPr>
      <w:r w:rsidRPr="00B10112">
        <w:rPr>
          <w:b/>
          <w:bCs/>
        </w:rPr>
        <w:t>Min Line Width</w:t>
      </w:r>
      <w:r w:rsidR="00B14670">
        <w:rPr>
          <w:b/>
          <w:bCs/>
        </w:rPr>
        <w:t xml:space="preserve"> </w:t>
      </w:r>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min</m:t>
            </m:r>
          </m:sub>
        </m:sSub>
      </m:oMath>
    </w:p>
    <w:p w14:paraId="033278B0" w14:textId="1649FDDC" w:rsidR="009843EC" w:rsidRDefault="00B07A51" w:rsidP="0089133B">
      <w:pPr>
        <w:pStyle w:val="ListParagraph"/>
        <w:ind w:left="360"/>
      </w:pPr>
      <w:bookmarkStart w:id="801" w:name="_Hlk147827379"/>
      <w:r>
        <w:t>It defines t</w:t>
      </w:r>
      <w:r w:rsidR="008D7688" w:rsidRPr="00071564">
        <w:t>he minimum line</w:t>
      </w:r>
      <w:r>
        <w:t xml:space="preserve"> (ridge)</w:t>
      </w:r>
      <w:r w:rsidR="008D7688" w:rsidRPr="00071564">
        <w:t xml:space="preserve"> width in pixels that the ridge detection algorithm can detect. The line width</w:t>
      </w:r>
      <w:r w:rsidR="00C8532F">
        <w:t xml:space="preserve"> </w:t>
      </w:r>
      <m:oMath>
        <m:r>
          <m:rPr>
            <m:sty m:val="p"/>
          </m:rPr>
          <w:rPr>
            <w:rFonts w:ascii="Cambria Math" w:hAnsi="Cambria Math"/>
          </w:rPr>
          <m:t>ω</m:t>
        </m:r>
      </m:oMath>
      <w:r>
        <w:t xml:space="preserve"> </w:t>
      </w:r>
      <w:r w:rsidR="008D7688" w:rsidRPr="00071564">
        <w:t xml:space="preserve">is used to estimate the 'Sigma' </w:t>
      </w:r>
      <m:oMath>
        <m:r>
          <m:rPr>
            <m:sty m:val="p"/>
          </m:rPr>
          <w:rPr>
            <w:rFonts w:ascii="Cambria Math" w:hAnsi="Cambria Math"/>
          </w:rPr>
          <m:t>σ</m:t>
        </m:r>
      </m:oMath>
      <w:r w:rsidR="00C8532F">
        <w:t xml:space="preserve"> </w:t>
      </w:r>
      <w:r w:rsidR="008D7688" w:rsidRPr="00071564">
        <w:t xml:space="preserve">parameter of Gaussian filtering kernel: </w:t>
      </w:r>
      <m:oMath>
        <m:r>
          <m:rPr>
            <m:sty m:val="p"/>
          </m:rPr>
          <w:rPr>
            <w:rFonts w:ascii="Cambria Math" w:hAnsi="Cambria Math"/>
          </w:rPr>
          <m:t>σ=</m:t>
        </m:r>
        <m:f>
          <m:fPr>
            <m:ctrlPr>
              <w:rPr>
                <w:rFonts w:ascii="Cambria Math" w:hAnsi="Cambria Math"/>
              </w:rPr>
            </m:ctrlPr>
          </m:fPr>
          <m:num>
            <m:r>
              <m:rPr>
                <m:sty m:val="p"/>
              </m:rPr>
              <w:rPr>
                <w:rFonts w:ascii="Cambria Math" w:hAnsi="Cambria Math"/>
              </w:rPr>
              <m:t>ω</m:t>
            </m:r>
          </m:num>
          <m:den>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den>
        </m:f>
        <m:r>
          <m:rPr>
            <m:sty m:val="p"/>
          </m:rPr>
          <w:rPr>
            <w:rFonts w:ascii="Cambria Math" w:hAnsi="Cambria Math"/>
          </w:rPr>
          <m:t>+0.5</m:t>
        </m:r>
      </m:oMath>
      <w:r w:rsidR="008D7688" w:rsidRPr="00071564">
        <w:t>.</w:t>
      </w:r>
      <w:r>
        <w:t xml:space="preserve"> </w:t>
      </w:r>
    </w:p>
    <w:bookmarkEnd w:id="801"/>
    <w:p w14:paraId="634EBFF0" w14:textId="754698B1" w:rsidR="00B07A51" w:rsidRPr="00B10112" w:rsidRDefault="008D7688" w:rsidP="0089133B">
      <w:pPr>
        <w:pStyle w:val="ListParagraph"/>
        <w:numPr>
          <w:ilvl w:val="0"/>
          <w:numId w:val="14"/>
        </w:numPr>
        <w:rPr>
          <w:b/>
          <w:bCs/>
        </w:rPr>
      </w:pPr>
      <w:r w:rsidRPr="00B10112">
        <w:rPr>
          <w:b/>
          <w:bCs/>
        </w:rPr>
        <w:t xml:space="preserve">Max Line Width </w:t>
      </w:r>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max</m:t>
            </m:r>
          </m:sub>
        </m:sSub>
      </m:oMath>
    </w:p>
    <w:p w14:paraId="50BF7FAF" w14:textId="77777777" w:rsidR="005B6862" w:rsidRDefault="00B07A51" w:rsidP="0089133B">
      <w:pPr>
        <w:pStyle w:val="ListParagraph"/>
        <w:ind w:left="360"/>
      </w:pPr>
      <w:r>
        <w:t>T</w:t>
      </w:r>
      <w:r w:rsidR="008D7688" w:rsidRPr="00071564">
        <w:t>he maximum line</w:t>
      </w:r>
      <w:r w:rsidR="005B6862">
        <w:t xml:space="preserve"> (ridge)</w:t>
      </w:r>
      <w:r w:rsidR="008D7688" w:rsidRPr="00071564">
        <w:t xml:space="preserve"> width in pixels that the ridge detection algorithm can detect. </w:t>
      </w:r>
    </w:p>
    <w:p w14:paraId="79003E5C" w14:textId="77777777" w:rsidR="005B6862" w:rsidRDefault="008D7688" w:rsidP="0089133B">
      <w:pPr>
        <w:pStyle w:val="ListParagraph"/>
        <w:ind w:left="360"/>
      </w:pPr>
      <w:r w:rsidRPr="00071564">
        <w:t xml:space="preserve">Twombli runs ridge detection repeatedly with every value </w:t>
      </w:r>
      <w:r w:rsidR="005B6862">
        <w:t xml:space="preserve">between the minimum and maximum line width </w:t>
      </w:r>
      <w:r w:rsidRPr="00071564">
        <w:t xml:space="preserve">and </w:t>
      </w:r>
      <w:r w:rsidR="005B6862">
        <w:t>calculates</w:t>
      </w:r>
      <w:r w:rsidRPr="00071564">
        <w:t xml:space="preserve"> the </w:t>
      </w:r>
      <w:r w:rsidR="005B6862">
        <w:t>combination</w:t>
      </w:r>
      <w:r w:rsidRPr="00071564">
        <w:t xml:space="preserve"> of the detected ridges.</w:t>
      </w:r>
    </w:p>
    <w:p w14:paraId="4DF1E40F" w14:textId="3F7BE895" w:rsidR="005B6862" w:rsidRPr="006B595B" w:rsidRDefault="00B10112" w:rsidP="0089133B">
      <w:pPr>
        <w:pStyle w:val="ListParagraph"/>
        <w:ind w:left="360"/>
        <w:rPr>
          <w:color w:val="FF0000"/>
          <w:u w:val="single"/>
          <w:rPrChange w:id="802" w:author="Xufeng Lin" w:date="2025-04-22T12:39:00Z" w16du:dateUtc="2025-04-22T02:39:00Z">
            <w:rPr>
              <w:u w:val="single"/>
            </w:rPr>
          </w:rPrChange>
        </w:rPr>
      </w:pPr>
      <w:r w:rsidRPr="006B595B">
        <w:rPr>
          <w:color w:val="FF0000"/>
          <w:u w:val="single"/>
          <w:rPrChange w:id="803" w:author="Xufeng Lin" w:date="2025-04-22T12:39:00Z" w16du:dateUtc="2025-04-22T02:39:00Z">
            <w:rPr>
              <w:u w:val="single"/>
            </w:rPr>
          </w:rPrChange>
        </w:rPr>
        <w:t>Note</w:t>
      </w:r>
      <w:r w:rsidRPr="006B595B">
        <w:rPr>
          <w:color w:val="FF0000"/>
          <w:rPrChange w:id="804" w:author="Xufeng Lin" w:date="2025-04-22T12:39:00Z" w16du:dateUtc="2025-04-22T02:39:00Z">
            <w:rPr/>
          </w:rPrChange>
        </w:rPr>
        <w:t>:</w:t>
      </w:r>
    </w:p>
    <w:p w14:paraId="296D7E6A" w14:textId="04896919" w:rsidR="009843EC" w:rsidRDefault="008D7688" w:rsidP="0089133B">
      <w:pPr>
        <w:pStyle w:val="ListParagraph"/>
        <w:ind w:left="360"/>
      </w:pPr>
      <w:r w:rsidRPr="00071564">
        <w:t>Setting a large line width (e.g., &gt;15) gives rise to the chance of 'straight line artefacts', which are caused by the small (close to zero) upper threshold of filtering response</w:t>
      </w:r>
      <w:r w:rsidR="005B6862">
        <w:t xml:space="preserve">. </w:t>
      </w:r>
    </w:p>
    <w:p w14:paraId="19E73E63" w14:textId="77777777" w:rsidR="005B6862" w:rsidRPr="00B10112" w:rsidRDefault="008D7688" w:rsidP="0089133B">
      <w:pPr>
        <w:pStyle w:val="ListParagraph"/>
        <w:numPr>
          <w:ilvl w:val="0"/>
          <w:numId w:val="14"/>
        </w:numPr>
        <w:rPr>
          <w:b/>
          <w:bCs/>
        </w:rPr>
      </w:pPr>
      <w:r w:rsidRPr="00B10112">
        <w:rPr>
          <w:b/>
          <w:bCs/>
        </w:rPr>
        <w:t>Line Width Step</w:t>
      </w:r>
    </w:p>
    <w:p w14:paraId="57CDAB26" w14:textId="3731159E" w:rsidR="005B6862" w:rsidRDefault="008D7688" w:rsidP="0089133B">
      <w:pPr>
        <w:pStyle w:val="ListParagraph"/>
        <w:ind w:left="360"/>
      </w:pPr>
      <w:r w:rsidRPr="00071564">
        <w:lastRenderedPageBreak/>
        <w:t xml:space="preserve">This parameter controls the sampling factor for line widths </w:t>
      </w:r>
      <w:r w:rsidR="005B6862">
        <w:t>between the minimum and the maximum line width</w:t>
      </w:r>
      <w:ins w:id="805" w:author="Xufeng Lin" w:date="2025-04-22T12:35:00Z" w16du:dateUtc="2025-04-22T02:35:00Z">
        <w:r w:rsidR="00DE4106">
          <w:rPr>
            <w:rFonts w:hint="eastAsia"/>
            <w:lang w:eastAsia="zh-CN"/>
          </w:rPr>
          <w:t>s</w:t>
        </w:r>
      </w:ins>
      <w:r w:rsidRPr="00071564">
        <w:t xml:space="preserve">. It allows for increasing </w:t>
      </w:r>
      <w:r w:rsidR="005B6862">
        <w:t xml:space="preserve">the </w:t>
      </w:r>
      <w:r w:rsidRPr="00071564">
        <w:t xml:space="preserve">line width </w:t>
      </w:r>
      <w:r w:rsidR="005B6862">
        <w:t>by s</w:t>
      </w:r>
      <w:r w:rsidRPr="00071564">
        <w:t xml:space="preserve">tep larger than 1. </w:t>
      </w:r>
    </w:p>
    <w:p w14:paraId="5A81CBFA" w14:textId="4B622320" w:rsidR="009843EC" w:rsidRDefault="008D7688" w:rsidP="0089133B">
      <w:pPr>
        <w:pStyle w:val="ListParagraph"/>
        <w:ind w:left="360"/>
      </w:pPr>
      <w:r w:rsidRPr="00071564">
        <w:t xml:space="preserve">For instance, if you want to detect ridges with multiple line widths 5, 7, and 9, you can specify </w:t>
      </w:r>
      <w:r w:rsidR="005B6862">
        <w:t xml:space="preserve">a </w:t>
      </w:r>
      <w:r w:rsidRPr="00071564">
        <w:t xml:space="preserve">line width step to 2 </w:t>
      </w:r>
      <w:r w:rsidR="005B6862">
        <w:t>with the</w:t>
      </w:r>
      <w:r w:rsidRPr="00071564">
        <w:t xml:space="preserve"> </w:t>
      </w:r>
      <w:r w:rsidR="005B6862">
        <w:t>min line width</w:t>
      </w:r>
      <w:r w:rsidR="00EA1EFC">
        <w:t xml:space="preserve"> </w:t>
      </w:r>
      <m:oMath>
        <m:sSub>
          <m:sSubPr>
            <m:ctrlPr>
              <w:rPr>
                <w:rFonts w:ascii="Cambria Math" w:hAnsi="Cambria Math"/>
                <w:i/>
              </w:rPr>
            </m:ctrlPr>
          </m:sSubPr>
          <m:e>
            <m:r>
              <w:rPr>
                <w:rFonts w:ascii="Cambria Math" w:hAnsi="Cambria Math"/>
              </w:rPr>
              <m:t>ω</m:t>
            </m:r>
          </m:e>
          <m:sub>
            <m:r>
              <w:rPr>
                <w:rFonts w:ascii="Cambria Math" w:hAnsi="Cambria Math"/>
              </w:rPr>
              <m:t>min</m:t>
            </m:r>
          </m:sub>
        </m:sSub>
        <m:r>
          <w:rPr>
            <w:rFonts w:ascii="Cambria Math" w:hAnsi="Cambria Math"/>
          </w:rPr>
          <m:t>=5</m:t>
        </m:r>
      </m:oMath>
      <w:r w:rsidR="005B6862">
        <w:t xml:space="preserve"> and the max line width</w:t>
      </w:r>
      <w:r w:rsidR="00EA1EFC">
        <w:t xml:space="preserve"> </w:t>
      </w: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=9</m:t>
        </m:r>
      </m:oMath>
      <w:r w:rsidRPr="00071564">
        <w:t xml:space="preserve">. The default value is </w:t>
      </w:r>
      <w:del w:id="806" w:author="Xufeng Lin" w:date="2025-04-22T12:36:00Z" w16du:dateUtc="2025-04-22T02:36:00Z">
        <w:r w:rsidRPr="00071564" w:rsidDel="00DE4106">
          <w:delText>1</w:delText>
        </w:r>
      </w:del>
      <w:ins w:id="807" w:author="Xufeng Lin" w:date="2025-04-22T12:36:00Z" w16du:dateUtc="2025-04-22T02:36:00Z">
        <w:r w:rsidR="00DE4106">
          <w:rPr>
            <w:rFonts w:hint="eastAsia"/>
            <w:lang w:eastAsia="zh-CN"/>
          </w:rPr>
          <w:t>2</w:t>
        </w:r>
      </w:ins>
      <w:del w:id="808" w:author="Xufeng Lin" w:date="2025-04-22T12:36:00Z" w16du:dateUtc="2025-04-22T02:36:00Z">
        <w:r w:rsidRPr="00071564" w:rsidDel="00DE4106">
          <w:delText xml:space="preserve">, which means all line widths </w:delText>
        </w:r>
        <w:r w:rsidR="005B6862" w:rsidDel="00DE4106">
          <w:delText xml:space="preserve">between the min and max line width </w:delText>
        </w:r>
        <w:r w:rsidRPr="00071564" w:rsidDel="00DE4106">
          <w:delText xml:space="preserve">will be used for </w:delText>
        </w:r>
        <w:r w:rsidR="005B6862" w:rsidDel="00DE4106">
          <w:delText xml:space="preserve">the </w:delText>
        </w:r>
        <w:r w:rsidRPr="00071564" w:rsidDel="00DE4106">
          <w:delText>ridge detection</w:delText>
        </w:r>
      </w:del>
      <w:r w:rsidRPr="00071564">
        <w:t>.</w:t>
      </w:r>
    </w:p>
    <w:p w14:paraId="2ABAC1B1" w14:textId="32928E69" w:rsidR="005B6862" w:rsidRPr="00B10112" w:rsidRDefault="008D7688" w:rsidP="0089133B">
      <w:pPr>
        <w:pStyle w:val="ListParagraph"/>
        <w:numPr>
          <w:ilvl w:val="0"/>
          <w:numId w:val="14"/>
        </w:numPr>
        <w:rPr>
          <w:b/>
          <w:bCs/>
        </w:rPr>
      </w:pPr>
      <w:r w:rsidRPr="00B10112">
        <w:rPr>
          <w:b/>
          <w:bCs/>
        </w:rPr>
        <w:t>Low Contras</w:t>
      </w:r>
      <w:r w:rsidR="005B6862" w:rsidRPr="00B10112">
        <w:rPr>
          <w:b/>
          <w:bCs/>
        </w:rPr>
        <w:t>t</w:t>
      </w:r>
      <w:r w:rsidR="00B14670">
        <w:rPr>
          <w:b/>
          <w:bCs/>
        </w:rPr>
        <w:t xml:space="preserve"> </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l</m:t>
            </m:r>
          </m:sub>
        </m:sSub>
      </m:oMath>
    </w:p>
    <w:p w14:paraId="5839876B" w14:textId="6C297B6B" w:rsidR="005B6862" w:rsidDel="00DE4106" w:rsidRDefault="005B6862" w:rsidP="0089133B">
      <w:pPr>
        <w:pStyle w:val="ListParagraph"/>
        <w:ind w:left="360"/>
        <w:rPr>
          <w:del w:id="809" w:author="Xufeng Lin" w:date="2025-04-22T12:36:00Z" w16du:dateUtc="2025-04-22T02:36:00Z"/>
          <w:lang w:eastAsia="zh-CN"/>
        </w:rPr>
      </w:pPr>
      <w:r>
        <w:t>Defines t</w:t>
      </w:r>
      <w:r w:rsidR="008D7688" w:rsidRPr="00071564">
        <w:t xml:space="preserve">he lowest grayscale </w:t>
      </w:r>
      <w:r w:rsidR="00334715">
        <w:t>contrast between</w:t>
      </w:r>
      <w:r w:rsidR="008D7688" w:rsidRPr="00071564">
        <w:t xml:space="preserve"> </w:t>
      </w:r>
      <w:r>
        <w:t>a</w:t>
      </w:r>
      <w:r w:rsidR="008D7688" w:rsidRPr="00071564">
        <w:t xml:space="preserve"> line</w:t>
      </w:r>
      <w:r>
        <w:t xml:space="preserve"> (collagen fibre)</w:t>
      </w:r>
      <w:r w:rsidR="00334715">
        <w:t xml:space="preserve"> and background (non-fibre area)</w:t>
      </w:r>
      <w:ins w:id="810" w:author="Xufeng Lin" w:date="2025-04-22T12:36:00Z" w16du:dateUtc="2025-04-22T02:36:00Z">
        <w:r w:rsidR="00DE4106">
          <w:rPr>
            <w:rFonts w:hint="eastAsia"/>
            <w:lang w:eastAsia="zh-CN"/>
          </w:rPr>
          <w:t xml:space="preserve">. </w:t>
        </w:r>
      </w:ins>
      <w:del w:id="811" w:author="Xufeng Lin" w:date="2025-04-22T12:36:00Z" w16du:dateUtc="2025-04-22T02:36:00Z">
        <w:r w:rsidR="00334715" w:rsidDel="00DE4106">
          <w:delText>.</w:delText>
        </w:r>
      </w:del>
    </w:p>
    <w:p w14:paraId="34D44C4C" w14:textId="678373CD" w:rsidR="009843EC" w:rsidRDefault="008D7688" w:rsidP="00DE4106">
      <w:pPr>
        <w:pStyle w:val="ListParagraph"/>
        <w:ind w:left="360"/>
      </w:pPr>
      <w:r w:rsidRPr="00071564">
        <w:t xml:space="preserve">This parameter is used to estimate the lower threshold </w:t>
      </w:r>
      <w:r w:rsidR="005B6862">
        <w:t xml:space="preserve">for the </w:t>
      </w:r>
      <w:r w:rsidRPr="00071564">
        <w:t xml:space="preserve">filtering response: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0.17ω</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num>
          <m:den>
            <m:rad>
              <m:radPr>
                <m:degHide m:val="1"/>
                <m:ctrlPr>
                  <w:rPr>
                    <w:rFonts w:ascii="Cambria Math" w:eastAsiaTheme="minorEastAsia" w:hAnsi="Cambria Math"/>
                    <w:i/>
                  </w:rPr>
                </m:ctrlPr>
              </m:radPr>
              <m:deg/>
              <m:e>
                <m:r>
                  <w:rPr>
                    <w:rFonts w:ascii="Cambria Math" w:eastAsiaTheme="minorEastAsia" w:hAnsi="Cambria Math"/>
                  </w:rPr>
                  <m:t>2π</m:t>
                </m:r>
              </m:e>
            </m:ra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num>
              <m:den>
                <m:r>
                  <m:rPr>
                    <m:sty m:val="p"/>
                  </m:rPr>
                  <w:rPr>
                    <w:rFonts w:ascii="Cambria Math" w:eastAsiaTheme="minorEastAsia" w:hAnsi="Cambria Math" w:cs="Cambria Math"/>
                  </w:rPr>
                  <m:t>8</m:t>
                </m:r>
                <m:sSup>
                  <m:sSupPr>
                    <m:ctrlPr>
                      <w:rPr>
                        <w:rFonts w:ascii="Cambria Math" w:eastAsiaTheme="minorEastAsia" w:hAnsi="Cambria Math" w:cs="Cambria Math"/>
                      </w:rPr>
                    </m:ctrlPr>
                  </m:sSupPr>
                  <m:e>
                    <m:r>
                      <m:rPr>
                        <m:sty m:val="p"/>
                      </m:rPr>
                      <w:rPr>
                        <w:rFonts w:ascii="Cambria Math" w:eastAsiaTheme="minorEastAsia" w:hAnsi="Cambria Math" w:cs="Cambria Math"/>
                      </w:rPr>
                      <m:t>σ</m:t>
                    </m:r>
                  </m:e>
                  <m:sup>
                    <m:r>
                      <m:rPr>
                        <m:sty m:val="p"/>
                      </m:rPr>
                      <w:rPr>
                        <w:rFonts w:ascii="Cambria Math" w:eastAsiaTheme="minorEastAsia" w:hAnsi="Cambria Math" w:cs="Cambria Math"/>
                      </w:rPr>
                      <m:t>2</m:t>
                    </m:r>
                  </m:sup>
                </m:sSup>
              </m:den>
            </m:f>
          </m:sup>
        </m:sSup>
        <m:r>
          <w:rPr>
            <w:rFonts w:ascii="Cambria Math" w:hAnsi="Cambria Math"/>
          </w:rPr>
          <m:t>.</m:t>
        </m:r>
      </m:oMath>
      <w:r w:rsidRPr="00071564">
        <w:t xml:space="preserve"> </w:t>
      </w:r>
      <w:r w:rsidR="007375ED" w:rsidRPr="007375ED">
        <w:t>Line points with a filtering response lower than the low contrast threshold</w:t>
      </w:r>
      <w:r w:rsidR="00AA68FB">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00AA68FB" w:rsidRPr="00071564">
        <w:t xml:space="preserve"> </w:t>
      </w:r>
      <w:r w:rsidRPr="00071564">
        <w:t xml:space="preserve">are </w:t>
      </w:r>
      <w:r w:rsidR="005B6862">
        <w:t>d</w:t>
      </w:r>
      <w:r w:rsidR="007375ED">
        <w:t>iscarded</w:t>
      </w:r>
      <w:r w:rsidRPr="00071564">
        <w:t>.</w:t>
      </w:r>
    </w:p>
    <w:p w14:paraId="400434DB" w14:textId="4A7127B1" w:rsidR="0051157C" w:rsidRPr="00B10112" w:rsidRDefault="008D7688" w:rsidP="0089133B">
      <w:pPr>
        <w:pStyle w:val="ListParagraph"/>
        <w:numPr>
          <w:ilvl w:val="0"/>
          <w:numId w:val="14"/>
        </w:numPr>
        <w:rPr>
          <w:b/>
          <w:bCs/>
        </w:rPr>
      </w:pPr>
      <w:r w:rsidRPr="00B10112">
        <w:rPr>
          <w:b/>
          <w:bCs/>
        </w:rPr>
        <w:t>High Contrast</w:t>
      </w:r>
      <w:r w:rsidR="00F54707">
        <w:rPr>
          <w:b/>
          <w:bCs/>
        </w:rPr>
        <w:t xml:space="preserve"> </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u</m:t>
            </m:r>
          </m:sub>
        </m:sSub>
      </m:oMath>
    </w:p>
    <w:p w14:paraId="79FFA3BC" w14:textId="6E33BA83" w:rsidR="0051157C" w:rsidRDefault="0051157C" w:rsidP="00334715">
      <w:pPr>
        <w:pStyle w:val="ListParagraph"/>
        <w:ind w:left="360"/>
        <w:rPr>
          <w:ins w:id="812" w:author="Xufeng Lin" w:date="2025-04-22T12:37:00Z" w16du:dateUtc="2025-04-22T02:37:00Z"/>
          <w:rFonts w:eastAsiaTheme="minorEastAsia"/>
          <w:lang w:eastAsia="zh-CN"/>
        </w:rPr>
      </w:pPr>
      <w:r>
        <w:t>T</w:t>
      </w:r>
      <w:r w:rsidR="008D7688" w:rsidRPr="00071564">
        <w:t xml:space="preserve">he highest grayscale </w:t>
      </w:r>
      <w:r w:rsidR="00334715">
        <w:t>contrast between</w:t>
      </w:r>
      <w:r w:rsidR="00334715" w:rsidRPr="00071564">
        <w:t xml:space="preserve"> </w:t>
      </w:r>
      <w:r w:rsidR="00334715">
        <w:t>a</w:t>
      </w:r>
      <w:r w:rsidR="00334715" w:rsidRPr="00071564">
        <w:t xml:space="preserve"> line</w:t>
      </w:r>
      <w:r w:rsidR="00334715">
        <w:t xml:space="preserve"> (collagen fibre) and background (non-fibre area)</w:t>
      </w:r>
      <w:r w:rsidR="008D7688" w:rsidRPr="00071564">
        <w:t>. This parameter is used to estimate the upper threshold for filtering response:</w:t>
      </w:r>
      <w:r w:rsidR="00AA68FB">
        <w:t xml:space="preserve"> </w:t>
      </w:r>
      <m:oMath>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0.17ω</m:t>
            </m:r>
            <m:sSub>
              <m:sSubPr>
                <m:ctrlPr>
                  <w:rPr>
                    <w:rFonts w:ascii="Cambria Math" w:hAnsi="Cambria Math"/>
                    <w:i/>
                  </w:rPr>
                </m:ctrlPr>
              </m:sSubPr>
              <m:e>
                <m:r>
                  <w:rPr>
                    <w:rFonts w:ascii="Cambria Math" w:hAnsi="Cambria Math"/>
                  </w:rPr>
                  <m:t>b</m:t>
                </m:r>
              </m:e>
              <m:sub>
                <m:r>
                  <w:rPr>
                    <w:rFonts w:ascii="Cambria Math" w:hAnsi="Cambria Math"/>
                  </w:rPr>
                  <m:t>u</m:t>
                </m:r>
              </m:sub>
            </m:sSub>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rsidR="00AA68FB">
        <w:t>.</w:t>
      </w:r>
      <w:r w:rsidR="008D7688" w:rsidRPr="00071564">
        <w:t xml:space="preserve"> Line points with a response larger </w:t>
      </w:r>
      <w:r>
        <w:t xml:space="preserve">than the high contrast </w:t>
      </w:r>
      <w:r w:rsidR="00AA68FB">
        <w:t xml:space="preserve">threshold </w:t>
      </w:r>
      <m:oMath>
        <m:sSub>
          <m:sSubPr>
            <m:ctrlPr>
              <w:rPr>
                <w:rFonts w:ascii="Cambria Math" w:hAnsi="Cambria Math"/>
                <w:i/>
              </w:rPr>
            </m:ctrlPr>
          </m:sSubPr>
          <m:e>
            <m:r>
              <w:rPr>
                <w:rFonts w:ascii="Cambria Math" w:hAnsi="Cambria Math"/>
              </w:rPr>
              <m:t>T</m:t>
            </m:r>
          </m:e>
          <m:sub>
            <m:r>
              <w:rPr>
                <w:rFonts w:ascii="Cambria Math" w:hAnsi="Cambria Math"/>
              </w:rPr>
              <m:t>U</m:t>
            </m:r>
          </m:sub>
        </m:sSub>
      </m:oMath>
      <w:r w:rsidR="00AA68FB">
        <w:t xml:space="preserve"> </w:t>
      </w:r>
      <w:r w:rsidR="008D7688" w:rsidRPr="00071564">
        <w:t xml:space="preserve">are accepted. </w:t>
      </w:r>
      <w:r w:rsidR="00165CAE">
        <w:t>Line points</w:t>
      </w:r>
      <w:r w:rsidR="008D0ABF">
        <w:t xml:space="preserve"> with a response</w:t>
      </w:r>
      <w:r w:rsidR="00165CAE">
        <w:t xml:space="preserve"> in [</w:t>
      </w:r>
      <m:oMath>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m:t>
        </m:r>
      </m:oMath>
      <w:r w:rsidR="00165CAE" w:rsidRPr="00334715">
        <w:rPr>
          <w:rFonts w:eastAsiaTheme="minorEastAsia"/>
        </w:rPr>
        <w:t xml:space="preserve"> are added to the accepted line points if line structures are reasonably formed.</w:t>
      </w:r>
    </w:p>
    <w:p w14:paraId="754D7111" w14:textId="77777777" w:rsidR="006B595B" w:rsidRDefault="006B595B" w:rsidP="00334715">
      <w:pPr>
        <w:pStyle w:val="ListParagraph"/>
        <w:ind w:left="360"/>
        <w:rPr>
          <w:ins w:id="813" w:author="Xufeng Lin" w:date="2025-04-22T12:38:00Z" w16du:dateUtc="2025-04-22T02:38:00Z"/>
          <w:rFonts w:eastAsiaTheme="minorEastAsia"/>
          <w:u w:val="single"/>
          <w:lang w:eastAsia="zh-CN"/>
        </w:rPr>
      </w:pPr>
    </w:p>
    <w:p w14:paraId="78BB810B" w14:textId="475A7BD5" w:rsidR="00DE4106" w:rsidRPr="006B595B" w:rsidRDefault="00DE4106" w:rsidP="00334715">
      <w:pPr>
        <w:pStyle w:val="ListParagraph"/>
        <w:ind w:left="360"/>
        <w:rPr>
          <w:color w:val="FF0000"/>
          <w:u w:val="single"/>
          <w:lang w:eastAsia="zh-CN"/>
          <w:rPrChange w:id="814" w:author="Xufeng Lin" w:date="2025-04-22T12:38:00Z" w16du:dateUtc="2025-04-22T02:38:00Z">
            <w:rPr>
              <w:lang w:eastAsia="zh-CN"/>
            </w:rPr>
          </w:rPrChange>
        </w:rPr>
      </w:pPr>
      <w:ins w:id="815" w:author="Xufeng Lin" w:date="2025-04-22T12:37:00Z" w16du:dateUtc="2025-04-22T02:37:00Z">
        <w:r w:rsidRPr="006B595B">
          <w:rPr>
            <w:rFonts w:eastAsiaTheme="minorEastAsia"/>
            <w:color w:val="FF0000"/>
            <w:u w:val="single"/>
            <w:lang w:eastAsia="zh-CN"/>
            <w:rPrChange w:id="816" w:author="Xufeng Lin" w:date="2025-04-22T12:38:00Z" w16du:dateUtc="2025-04-22T02:38:00Z">
              <w:rPr>
                <w:rFonts w:eastAsiaTheme="minorEastAsia"/>
                <w:lang w:eastAsia="zh-CN"/>
              </w:rPr>
            </w:rPrChange>
          </w:rPr>
          <w:t>Note:</w:t>
        </w:r>
      </w:ins>
    </w:p>
    <w:p w14:paraId="45373E2B" w14:textId="3850B641" w:rsidR="00334715" w:rsidDel="00DE4106" w:rsidRDefault="007375ED" w:rsidP="0089133B">
      <w:pPr>
        <w:pStyle w:val="ListParagraph"/>
        <w:ind w:left="360"/>
        <w:rPr>
          <w:del w:id="817" w:author="Xufeng Lin" w:date="2025-04-22T12:37:00Z" w16du:dateUtc="2025-04-22T02:37:00Z"/>
          <w:rFonts w:cstheme="minorHAnsi"/>
          <w:color w:val="1D1C1D"/>
          <w:shd w:val="clear" w:color="auto" w:fill="FFFFFF"/>
          <w:lang w:eastAsia="zh-CN"/>
        </w:rPr>
      </w:pPr>
      <w:del w:id="818" w:author="Xufeng Lin" w:date="2025-04-22T12:37:00Z" w16du:dateUtc="2025-04-22T02:37:00Z">
        <w:r w:rsidDel="00DE4106">
          <w:rPr>
            <w:rFonts w:cstheme="minorHAnsi"/>
            <w:color w:val="1D1C1D"/>
            <w:shd w:val="clear" w:color="auto" w:fill="FFFFFF"/>
          </w:rPr>
          <w:delText>In other words: not</w:delText>
        </w:r>
      </w:del>
      <w:ins w:id="819" w:author="Xufeng Lin" w:date="2025-04-22T12:37:00Z" w16du:dateUtc="2025-04-22T02:37:00Z">
        <w:r w:rsidR="00DE4106">
          <w:rPr>
            <w:rFonts w:cstheme="minorHAnsi" w:hint="eastAsia"/>
            <w:color w:val="1D1C1D"/>
            <w:shd w:val="clear" w:color="auto" w:fill="FFFFFF"/>
            <w:lang w:eastAsia="zh-CN"/>
          </w:rPr>
          <w:t>Not</w:t>
        </w:r>
      </w:ins>
      <w:r w:rsidRPr="007375ED">
        <w:rPr>
          <w:rFonts w:cstheme="minorHAnsi"/>
          <w:color w:val="1D1C1D"/>
          <w:shd w:val="clear" w:color="auto" w:fill="FFFFFF"/>
        </w:rPr>
        <w:t xml:space="preserve"> the absolute intensity</w:t>
      </w:r>
      <w:r>
        <w:rPr>
          <w:rFonts w:cstheme="minorHAnsi"/>
          <w:color w:val="1D1C1D"/>
          <w:shd w:val="clear" w:color="auto" w:fill="FFFFFF"/>
        </w:rPr>
        <w:t xml:space="preserve"> is important</w:t>
      </w:r>
      <w:r w:rsidRPr="007375ED">
        <w:rPr>
          <w:rFonts w:cstheme="minorHAnsi"/>
          <w:color w:val="1D1C1D"/>
          <w:shd w:val="clear" w:color="auto" w:fill="FFFFFF"/>
        </w:rPr>
        <w:t>, but the difference/contrast of a pixel with its neighbours.</w:t>
      </w:r>
      <w:r w:rsidR="00334715">
        <w:rPr>
          <w:rFonts w:cstheme="minorHAnsi"/>
          <w:color w:val="1D1C1D"/>
          <w:shd w:val="clear" w:color="auto" w:fill="FFFFFF"/>
        </w:rPr>
        <w:t xml:space="preserve"> This applies to low and high contrast.</w:t>
      </w:r>
      <w:ins w:id="820" w:author="Xufeng Lin" w:date="2025-04-22T12:37:00Z" w16du:dateUtc="2025-04-22T02:37:00Z">
        <w:r w:rsidR="00DE4106">
          <w:rPr>
            <w:rFonts w:cstheme="minorHAnsi" w:hint="eastAsia"/>
            <w:color w:val="1D1C1D"/>
            <w:shd w:val="clear" w:color="auto" w:fill="FFFFFF"/>
            <w:lang w:eastAsia="zh-CN"/>
          </w:rPr>
          <w:t xml:space="preserve"> </w:t>
        </w:r>
      </w:ins>
    </w:p>
    <w:p w14:paraId="72FC5C30" w14:textId="7E18645E" w:rsidR="007375ED" w:rsidRPr="00DE4106" w:rsidDel="00DE4106" w:rsidRDefault="007375ED" w:rsidP="00DE4106">
      <w:pPr>
        <w:pStyle w:val="ListParagraph"/>
        <w:ind w:left="360"/>
        <w:rPr>
          <w:del w:id="821" w:author="Xufeng Lin" w:date="2025-04-22T12:38:00Z" w16du:dateUtc="2025-04-22T02:38:00Z"/>
          <w:lang w:eastAsia="zh-CN"/>
        </w:rPr>
      </w:pPr>
      <w:r w:rsidRPr="00DE4106">
        <w:rPr>
          <w:shd w:val="clear" w:color="auto" w:fill="FFFFFF"/>
        </w:rPr>
        <w:t>If a pixel with an intensity of 230 appears among neighbouring pixels with intensity of 230, the filtering response will be zero because this point is not visually salient. If this pixel appears among pixels with an intensity of 10, then the filtering response will be strong enough to signify it as a salient line/ridge point. For example, pixels values &gt; 200 might or might not be accepted depending on their filtering responses. But the higher the contrast threshold, the criteria for a pixel becoming a line point becomes more stringent, therefore less line points will be detected.</w:t>
      </w:r>
      <w:ins w:id="822" w:author="Xufeng Lin" w:date="2025-04-22T12:38:00Z" w16du:dateUtc="2025-04-22T02:38:00Z">
        <w:r w:rsidR="00DE4106">
          <w:rPr>
            <w:rFonts w:hint="eastAsia"/>
            <w:shd w:val="clear" w:color="auto" w:fill="FFFFFF"/>
            <w:lang w:eastAsia="zh-CN"/>
          </w:rPr>
          <w:t xml:space="preserve"> Also note that, </w:t>
        </w:r>
      </w:ins>
    </w:p>
    <w:p w14:paraId="640BA8C1" w14:textId="1296C47A" w:rsidR="0051157C" w:rsidRPr="00DE4106" w:rsidDel="00DE4106" w:rsidRDefault="00B10112">
      <w:pPr>
        <w:rPr>
          <w:del w:id="823" w:author="Xufeng Lin" w:date="2025-04-22T12:38:00Z" w16du:dateUtc="2025-04-22T02:38:00Z"/>
          <w:u w:val="single"/>
          <w:lang w:eastAsia="zh-CN"/>
          <w:rPrChange w:id="824" w:author="Xufeng Lin" w:date="2025-04-22T12:38:00Z" w16du:dateUtc="2025-04-22T02:38:00Z">
            <w:rPr>
              <w:del w:id="825" w:author="Xufeng Lin" w:date="2025-04-22T12:38:00Z" w16du:dateUtc="2025-04-22T02:38:00Z"/>
              <w:lang w:eastAsia="zh-CN"/>
            </w:rPr>
          </w:rPrChange>
        </w:rPr>
        <w:pPrChange w:id="826" w:author="Xufeng Lin" w:date="2025-04-22T12:38:00Z" w16du:dateUtc="2025-04-22T02:38:00Z">
          <w:pPr>
            <w:pStyle w:val="ListParagraph"/>
            <w:ind w:left="360"/>
          </w:pPr>
        </w:pPrChange>
      </w:pPr>
      <w:del w:id="827" w:author="Xufeng Lin" w:date="2025-04-22T12:38:00Z" w16du:dateUtc="2025-04-22T02:38:00Z">
        <w:r w:rsidRPr="00DE4106" w:rsidDel="00DE4106">
          <w:rPr>
            <w:u w:val="single"/>
            <w:rPrChange w:id="828" w:author="Xufeng Lin" w:date="2025-04-22T12:38:00Z" w16du:dateUtc="2025-04-22T02:38:00Z">
              <w:rPr/>
            </w:rPrChange>
          </w:rPr>
          <w:delText>Note</w:delText>
        </w:r>
        <w:r w:rsidRPr="00B10112" w:rsidDel="00DE4106">
          <w:delText>:</w:delText>
        </w:r>
      </w:del>
    </w:p>
    <w:p w14:paraId="643D0B69" w14:textId="0DF66E22" w:rsidR="009843EC" w:rsidDel="00697C70" w:rsidRDefault="0051157C" w:rsidP="00DE4106">
      <w:pPr>
        <w:pStyle w:val="ListParagraph"/>
        <w:ind w:left="360"/>
        <w:rPr>
          <w:del w:id="829" w:author="Xufeng Lin" w:date="2025-04-22T15:39:00Z" w16du:dateUtc="2025-04-22T05:39:00Z"/>
          <w:rFonts w:hint="eastAsia"/>
          <w:lang w:eastAsia="zh-CN"/>
        </w:rPr>
      </w:pPr>
      <w:del w:id="830" w:author="Xufeng Lin" w:date="2025-04-22T12:38:00Z" w16du:dateUtc="2025-04-22T02:38:00Z">
        <w:r w:rsidDel="00DE4106">
          <w:delText>I</w:delText>
        </w:r>
      </w:del>
      <w:ins w:id="831" w:author="Xufeng Lin" w:date="2025-04-22T12:38:00Z" w16du:dateUtc="2025-04-22T02:38:00Z">
        <w:r w:rsidR="00DE4106">
          <w:rPr>
            <w:rFonts w:hint="eastAsia"/>
            <w:lang w:eastAsia="zh-CN"/>
          </w:rPr>
          <w:t>i</w:t>
        </w:r>
      </w:ins>
      <w:r w:rsidR="008D7688" w:rsidRPr="00071564">
        <w:t xml:space="preserve">f </w:t>
      </w:r>
      <w:r>
        <w:t>the ‘</w:t>
      </w:r>
      <w:r w:rsidR="008D7688" w:rsidRPr="00071564">
        <w:t>Dark Line</w:t>
      </w:r>
      <w:r>
        <w:t>’</w:t>
      </w:r>
      <w:r w:rsidR="008D7688" w:rsidRPr="00071564">
        <w:t xml:space="preserve"> is set to 1</w:t>
      </w:r>
      <w:r>
        <w:t xml:space="preserve"> (for Picrosirius Red)</w:t>
      </w:r>
      <w:r w:rsidR="008D7688" w:rsidRPr="00071564">
        <w:t xml:space="preserve">, </w:t>
      </w:r>
      <w:r>
        <w:t>the low contrast</w:t>
      </w:r>
      <w:r w:rsidR="008D7688" w:rsidRPr="00071564">
        <w:t xml:space="preserve"> and </w:t>
      </w:r>
      <w:r>
        <w:t>high contrast</w:t>
      </w:r>
      <w:r w:rsidR="008D7688" w:rsidRPr="00071564">
        <w:t xml:space="preserve"> will be calculated as </w:t>
      </w:r>
      <m:oMath>
        <m:r>
          <w:rPr>
            <w:rFonts w:ascii="Cambria Math" w:hAnsi="Cambria Math"/>
          </w:rPr>
          <m:t>255-</m:t>
        </m:r>
        <m:sSub>
          <m:sSubPr>
            <m:ctrlPr>
              <w:rPr>
                <w:rFonts w:ascii="Cambria Math" w:hAnsi="Cambria Math"/>
                <w:i/>
              </w:rPr>
            </m:ctrlPr>
          </m:sSubPr>
          <m:e>
            <m:r>
              <w:rPr>
                <w:rFonts w:ascii="Cambria Math" w:hAnsi="Cambria Math"/>
              </w:rPr>
              <m:t>b</m:t>
            </m:r>
          </m:e>
          <m:sub>
            <m:r>
              <w:rPr>
                <w:rFonts w:ascii="Cambria Math" w:hAnsi="Cambria Math"/>
              </w:rPr>
              <m:t>u</m:t>
            </m:r>
          </m:sub>
        </m:sSub>
      </m:oMath>
      <w:r w:rsidR="008D7688" w:rsidRPr="00071564">
        <w:t xml:space="preserve"> and </w:t>
      </w:r>
      <m:oMath>
        <m:r>
          <w:rPr>
            <w:rFonts w:ascii="Cambria Math" w:hAnsi="Cambria Math"/>
          </w:rPr>
          <m:t>255-</m:t>
        </m:r>
        <m:sSub>
          <m:sSubPr>
            <m:ctrlPr>
              <w:rPr>
                <w:rFonts w:ascii="Cambria Math" w:hAnsi="Cambria Math"/>
                <w:i/>
              </w:rPr>
            </m:ctrlPr>
          </m:sSubPr>
          <m:e>
            <m:r>
              <w:rPr>
                <w:rFonts w:ascii="Cambria Math" w:hAnsi="Cambria Math"/>
              </w:rPr>
              <m:t>b</m:t>
            </m:r>
          </m:e>
          <m:sub>
            <m:r>
              <w:rPr>
                <w:rFonts w:ascii="Cambria Math" w:hAnsi="Cambria Math"/>
              </w:rPr>
              <m:t>l</m:t>
            </m:r>
          </m:sub>
        </m:sSub>
      </m:oMath>
      <w:r w:rsidR="008D7688" w:rsidRPr="00071564">
        <w:t>, respectively</w:t>
      </w:r>
      <w:ins w:id="832" w:author="Xufeng Lin" w:date="2025-04-22T15:39:00Z" w16du:dateUtc="2025-04-22T05:39:00Z">
        <w:r w:rsidR="00697C70">
          <w:rPr>
            <w:rFonts w:hint="eastAsia"/>
            <w:lang w:eastAsia="zh-CN"/>
          </w:rPr>
          <w:t>.</w:t>
        </w:r>
      </w:ins>
      <w:del w:id="833" w:author="Xufeng Lin" w:date="2025-04-22T15:39:00Z" w16du:dateUtc="2025-04-22T05:39:00Z">
        <w:r w:rsidR="008D7688" w:rsidRPr="00071564" w:rsidDel="00697C70">
          <w:delText>.</w:delText>
        </w:r>
      </w:del>
    </w:p>
    <w:p w14:paraId="01A3C940" w14:textId="77777777" w:rsidR="00CA684D" w:rsidRDefault="00CA684D" w:rsidP="00697C70">
      <w:pPr>
        <w:pStyle w:val="ListParagraph"/>
        <w:ind w:left="360"/>
        <w:rPr>
          <w:ins w:id="834" w:author="Xufeng Lin" w:date="2025-04-22T12:40:00Z" w16du:dateUtc="2025-04-22T02:40:00Z"/>
          <w:rFonts w:hint="eastAsia"/>
          <w:lang w:eastAsia="zh-CN"/>
        </w:rPr>
        <w:pPrChange w:id="835" w:author="Xufeng Lin" w:date="2025-04-22T15:39:00Z" w16du:dateUtc="2025-04-22T05:39:00Z">
          <w:pPr/>
        </w:pPrChange>
      </w:pPr>
    </w:p>
    <w:p w14:paraId="23A9FC2D" w14:textId="77777777" w:rsidR="00CA684D" w:rsidRDefault="00CA684D" w:rsidP="00181B43">
      <w:pPr>
        <w:rPr>
          <w:rFonts w:hint="eastAsia"/>
          <w:b/>
          <w:bCs/>
          <w:lang w:eastAsia="zh-CN"/>
        </w:rPr>
      </w:pPr>
    </w:p>
    <w:p w14:paraId="642C0394" w14:textId="7DC0AA86" w:rsidR="00181B43" w:rsidRDefault="00181B43" w:rsidP="0061270C">
      <w:pPr>
        <w:pStyle w:val="Heading3"/>
        <w:rPr>
          <w:lang w:eastAsia="zh-CN"/>
        </w:rPr>
        <w:pPrChange w:id="836" w:author="Xufeng Lin" w:date="2025-04-22T14:55:00Z" w16du:dateUtc="2025-04-22T04:55:00Z">
          <w:pPr/>
        </w:pPrChange>
      </w:pPr>
      <w:bookmarkStart w:id="837" w:name="_Toc196229407"/>
      <w:r w:rsidRPr="00181B43">
        <w:rPr>
          <w:rFonts w:hint="eastAsia"/>
          <w:lang w:eastAsia="zh-CN"/>
        </w:rPr>
        <w:t>Quantification</w:t>
      </w:r>
      <w:bookmarkEnd w:id="837"/>
    </w:p>
    <w:p w14:paraId="107E478B" w14:textId="2410DC6D" w:rsidR="00181B43" w:rsidRPr="00181B43" w:rsidRDefault="00181B43" w:rsidP="00181B43">
      <w:pPr>
        <w:pStyle w:val="ListParagraph"/>
        <w:numPr>
          <w:ilvl w:val="0"/>
          <w:numId w:val="37"/>
        </w:numPr>
        <w:rPr>
          <w:b/>
          <w:bCs/>
        </w:rPr>
      </w:pPr>
      <w:r w:rsidRPr="00181B43">
        <w:rPr>
          <w:b/>
          <w:bCs/>
        </w:rPr>
        <w:t xml:space="preserve">Contrast </w:t>
      </w:r>
      <w:r w:rsidRPr="00181B43">
        <w:rPr>
          <w:rFonts w:hint="eastAsia"/>
          <w:b/>
          <w:bCs/>
          <w:lang w:eastAsia="zh-CN"/>
        </w:rPr>
        <w:t>Enhancement</w:t>
      </w:r>
    </w:p>
    <w:p w14:paraId="578B628E" w14:textId="77777777" w:rsidR="00181B43" w:rsidRDefault="00181B43" w:rsidP="00181B43">
      <w:pPr>
        <w:pStyle w:val="ListParagraph"/>
        <w:ind w:left="360"/>
      </w:pPr>
      <w:r>
        <w:t>A</w:t>
      </w:r>
      <w:r w:rsidRPr="00071564">
        <w:t xml:space="preserve"> value </w:t>
      </w:r>
      <w:r>
        <w:t>between</w:t>
      </w:r>
      <w:r w:rsidRPr="00071564">
        <w:t xml:space="preserve"> [0,1] shows the percent of pixels that will be saturated for contrast enhancement.</w:t>
      </w:r>
    </w:p>
    <w:p w14:paraId="76980AAD" w14:textId="24E27B0E" w:rsidR="00181B43" w:rsidRPr="00181B43" w:rsidRDefault="00181B43" w:rsidP="00181B43">
      <w:pPr>
        <w:pStyle w:val="ListParagraph"/>
        <w:numPr>
          <w:ilvl w:val="0"/>
          <w:numId w:val="37"/>
        </w:numPr>
        <w:rPr>
          <w:b/>
          <w:bCs/>
        </w:rPr>
      </w:pPr>
      <w:r w:rsidRPr="00181B43">
        <w:rPr>
          <w:b/>
          <w:bCs/>
        </w:rPr>
        <w:t>Min/Max Curvature Window</w:t>
      </w:r>
      <w:r w:rsidRPr="00181B43">
        <w:rPr>
          <w:rFonts w:hint="eastAsia"/>
          <w:b/>
          <w:bCs/>
          <w:lang w:eastAsia="zh-CN"/>
        </w:rPr>
        <w:t xml:space="preserve"> and Curvature Window Step</w:t>
      </w:r>
    </w:p>
    <w:p w14:paraId="4F83DB3B" w14:textId="6D140C6E" w:rsidR="00181B43" w:rsidRPr="00181B43" w:rsidRDefault="00181B43" w:rsidP="00181B43">
      <w:pPr>
        <w:pStyle w:val="ListParagraph"/>
        <w:ind w:left="360"/>
        <w:rPr>
          <w:lang w:eastAsia="zh-CN"/>
        </w:rPr>
      </w:pPr>
      <w:r>
        <w:rPr>
          <w:rFonts w:hint="eastAsia"/>
          <w:lang w:eastAsia="zh-CN"/>
        </w:rPr>
        <w:t>T</w:t>
      </w:r>
      <w:r w:rsidRPr="00071564">
        <w:t>he curvature of ridges/lines in curvature windows bounded by the minimum and maximum curvature windows with a</w:t>
      </w:r>
      <w:r>
        <w:rPr>
          <w:rFonts w:hint="eastAsia"/>
          <w:lang w:eastAsia="zh-CN"/>
        </w:rPr>
        <w:t xml:space="preserve"> window</w:t>
      </w:r>
      <w:r w:rsidRPr="00071564">
        <w:t xml:space="preserve"> step </w:t>
      </w:r>
      <w:r>
        <w:t>size.</w:t>
      </w:r>
    </w:p>
    <w:p w14:paraId="3BDF7ECE" w14:textId="4D96CFBD" w:rsidR="0051157C" w:rsidRPr="00181B43" w:rsidRDefault="008D7688" w:rsidP="00181B43">
      <w:pPr>
        <w:pStyle w:val="ListParagraph"/>
        <w:numPr>
          <w:ilvl w:val="0"/>
          <w:numId w:val="37"/>
        </w:numPr>
        <w:rPr>
          <w:b/>
          <w:bCs/>
        </w:rPr>
      </w:pPr>
      <w:r w:rsidRPr="00181B43">
        <w:rPr>
          <w:b/>
          <w:bCs/>
        </w:rPr>
        <w:t>Minimum Branch Length</w:t>
      </w:r>
    </w:p>
    <w:p w14:paraId="080F4730" w14:textId="57F93D22" w:rsidR="009843EC" w:rsidRDefault="008D7688" w:rsidP="0089133B">
      <w:pPr>
        <w:pStyle w:val="ListParagraph"/>
        <w:ind w:left="360"/>
      </w:pPr>
      <w:r w:rsidRPr="00071564">
        <w:t xml:space="preserve">Any line/ridge with a </w:t>
      </w:r>
      <w:r w:rsidR="0051157C" w:rsidRPr="00071564">
        <w:t>length</w:t>
      </w:r>
      <w:r w:rsidRPr="00071564">
        <w:t xml:space="preserve"> smaller than this value </w:t>
      </w:r>
      <w:r w:rsidR="0051157C">
        <w:t>is</w:t>
      </w:r>
      <w:r w:rsidRPr="00071564">
        <w:t xml:space="preserve"> ignored.</w:t>
      </w:r>
    </w:p>
    <w:p w14:paraId="33306D9C" w14:textId="4F42C7B9" w:rsidR="0051157C" w:rsidRDefault="0051157C" w:rsidP="0089133B">
      <w:pPr>
        <w:pStyle w:val="ListParagraph"/>
        <w:ind w:left="360"/>
        <w:rPr>
          <w:lang w:eastAsia="zh-CN"/>
        </w:rPr>
      </w:pPr>
      <w:r w:rsidRPr="006B595B">
        <w:rPr>
          <w:color w:val="FF0000"/>
          <w:rPrChange w:id="838" w:author="Xufeng Lin" w:date="2025-04-22T12:38:00Z" w16du:dateUtc="2025-04-22T02:38:00Z">
            <w:rPr/>
          </w:rPrChange>
        </w:rPr>
        <w:t>N</w:t>
      </w:r>
      <w:ins w:id="839" w:author="Xufeng Lin" w:date="2025-04-22T12:39:00Z" w16du:dateUtc="2025-04-22T02:39:00Z">
        <w:r w:rsidR="006B595B">
          <w:rPr>
            <w:rFonts w:hint="eastAsia"/>
            <w:color w:val="FF0000"/>
            <w:lang w:eastAsia="zh-CN"/>
          </w:rPr>
          <w:t>ote</w:t>
        </w:r>
      </w:ins>
      <w:del w:id="840" w:author="Xufeng Lin" w:date="2025-04-22T12:39:00Z" w16du:dateUtc="2025-04-22T02:39:00Z">
        <w:r w:rsidRPr="006B595B" w:rsidDel="006B595B">
          <w:rPr>
            <w:color w:val="FF0000"/>
            <w:rPrChange w:id="841" w:author="Xufeng Lin" w:date="2025-04-22T12:38:00Z" w16du:dateUtc="2025-04-22T02:38:00Z">
              <w:rPr/>
            </w:rPrChange>
          </w:rPr>
          <w:delText>OTE</w:delText>
        </w:r>
      </w:del>
      <w:r w:rsidRPr="006B595B">
        <w:rPr>
          <w:color w:val="FF0000"/>
          <w:rPrChange w:id="842" w:author="Xufeng Lin" w:date="2025-04-22T12:38:00Z" w16du:dateUtc="2025-04-22T02:38:00Z">
            <w:rPr/>
          </w:rPrChange>
        </w:rPr>
        <w:t xml:space="preserve">: </w:t>
      </w:r>
      <w:r>
        <w:t xml:space="preserve">If the minimum branch length value is too low, short branch artefacts are introduced. </w:t>
      </w:r>
    </w:p>
    <w:p w14:paraId="115E390C" w14:textId="77777777" w:rsidR="00181B43" w:rsidRDefault="00181B43" w:rsidP="00181B43">
      <w:pPr>
        <w:pStyle w:val="ListParagraph"/>
        <w:numPr>
          <w:ilvl w:val="0"/>
          <w:numId w:val="37"/>
        </w:numPr>
        <w:rPr>
          <w:b/>
          <w:bCs/>
          <w:lang w:eastAsia="zh-CN"/>
        </w:rPr>
      </w:pPr>
      <w:r w:rsidRPr="00181B43">
        <w:rPr>
          <w:b/>
          <w:bCs/>
          <w:lang w:eastAsia="zh-CN"/>
        </w:rPr>
        <w:t>Maximum Display HDM</w:t>
      </w:r>
    </w:p>
    <w:p w14:paraId="5E8F92F0" w14:textId="26E98B89" w:rsidR="00181B43" w:rsidRPr="00181B43" w:rsidRDefault="00181B43" w:rsidP="00181B43">
      <w:pPr>
        <w:pStyle w:val="ListParagraph"/>
        <w:ind w:left="360"/>
        <w:rPr>
          <w:b/>
          <w:bCs/>
          <w:lang w:eastAsia="zh-CN"/>
        </w:rPr>
      </w:pPr>
      <w:r>
        <w:rPr>
          <w:rFonts w:hint="eastAsia"/>
          <w:lang w:eastAsia="zh-CN"/>
        </w:rPr>
        <w:t>P</w:t>
      </w:r>
      <w:r w:rsidRPr="002154CC">
        <w:t xml:space="preserve">ixels </w:t>
      </w:r>
      <w:r w:rsidR="001B2965">
        <w:rPr>
          <w:rFonts w:hint="eastAsia"/>
          <w:lang w:eastAsia="zh-CN"/>
        </w:rPr>
        <w:t>not in</w:t>
      </w:r>
      <w:r w:rsidRPr="002154CC">
        <w:t xml:space="preserve"> [0, maxDisHDM]</w:t>
      </w:r>
      <w:r>
        <w:rPr>
          <w:rFonts w:hint="eastAsia"/>
          <w:lang w:eastAsia="zh-CN"/>
        </w:rPr>
        <w:t xml:space="preserve"> is set</w:t>
      </w:r>
      <w:r w:rsidRPr="002154CC">
        <w:t xml:space="preserve"> to 0</w:t>
      </w:r>
      <w:r>
        <w:rPr>
          <w:rFonts w:hint="eastAsia"/>
          <w:lang w:eastAsia="zh-CN"/>
        </w:rPr>
        <w:t xml:space="preserve"> for estimating high-density matrix (HDM) area.</w:t>
      </w:r>
    </w:p>
    <w:p w14:paraId="48C3ED2C" w14:textId="77777777" w:rsidR="00741D96" w:rsidRDefault="00741D96" w:rsidP="00181B43">
      <w:pPr>
        <w:rPr>
          <w:b/>
          <w:bCs/>
          <w:lang w:eastAsia="zh-CN"/>
        </w:rPr>
      </w:pPr>
    </w:p>
    <w:p w14:paraId="2E387B1A" w14:textId="47615745" w:rsidR="00181B43" w:rsidRPr="00181B43" w:rsidRDefault="00697C70" w:rsidP="00697C70">
      <w:pPr>
        <w:pStyle w:val="Heading2"/>
        <w:rPr>
          <w:rFonts w:hint="eastAsia"/>
          <w:lang w:eastAsia="zh-CN"/>
        </w:rPr>
        <w:pPrChange w:id="843" w:author="Xufeng Lin" w:date="2025-04-22T15:39:00Z" w16du:dateUtc="2025-04-22T05:39:00Z">
          <w:pPr/>
        </w:pPrChange>
      </w:pPr>
      <w:bookmarkStart w:id="844" w:name="_Toc196229408"/>
      <w:ins w:id="845" w:author="Xufeng Lin" w:date="2025-04-22T15:39:00Z" w16du:dateUtc="2025-04-22T05:39:00Z">
        <w:r>
          <w:rPr>
            <w:rFonts w:hint="eastAsia"/>
            <w:lang w:eastAsia="zh-CN"/>
          </w:rPr>
          <w:lastRenderedPageBreak/>
          <w:t xml:space="preserve">3.4 </w:t>
        </w:r>
      </w:ins>
      <w:r w:rsidR="00181B43" w:rsidRPr="00181B43">
        <w:rPr>
          <w:rFonts w:hint="eastAsia"/>
          <w:lang w:eastAsia="zh-CN"/>
        </w:rPr>
        <w:t>Gap Analysis</w:t>
      </w:r>
      <w:ins w:id="846" w:author="Xufeng Lin" w:date="2025-04-22T15:39:00Z" w16du:dateUtc="2025-04-22T05:39:00Z">
        <w:r>
          <w:rPr>
            <w:rFonts w:hint="eastAsia"/>
            <w:lang w:eastAsia="zh-CN"/>
          </w:rPr>
          <w:t xml:space="preserve"> Parameters</w:t>
        </w:r>
      </w:ins>
      <w:bookmarkEnd w:id="844"/>
    </w:p>
    <w:p w14:paraId="566C3B74" w14:textId="5FD5EE29" w:rsidR="0051157C" w:rsidRPr="00181B43" w:rsidRDefault="00F32503" w:rsidP="00181B43">
      <w:pPr>
        <w:pStyle w:val="ListParagraph"/>
        <w:numPr>
          <w:ilvl w:val="0"/>
          <w:numId w:val="38"/>
        </w:numPr>
        <w:ind w:left="360"/>
        <w:rPr>
          <w:b/>
          <w:bCs/>
        </w:rPr>
      </w:pPr>
      <w:r w:rsidRPr="00181B43">
        <w:rPr>
          <w:b/>
          <w:bCs/>
        </w:rPr>
        <w:t>Minimum Gap Diamete</w:t>
      </w:r>
      <w:r w:rsidR="0051157C" w:rsidRPr="00181B43">
        <w:rPr>
          <w:b/>
          <w:bCs/>
        </w:rPr>
        <w:t>r</w:t>
      </w:r>
    </w:p>
    <w:p w14:paraId="205507DE" w14:textId="77777777" w:rsidR="0051157C" w:rsidDel="0061270C" w:rsidRDefault="0051157C" w:rsidP="0089133B">
      <w:pPr>
        <w:pStyle w:val="ListParagraph"/>
        <w:ind w:left="360"/>
        <w:rPr>
          <w:del w:id="847" w:author="Xufeng Lin" w:date="2025-04-22T15:01:00Z" w16du:dateUtc="2025-04-22T05:01:00Z"/>
        </w:rPr>
      </w:pPr>
      <w:r>
        <w:t>T</w:t>
      </w:r>
      <w:r w:rsidR="00F32503" w:rsidRPr="00071564">
        <w:t>he minimal gap diameter for gap analysis.</w:t>
      </w:r>
    </w:p>
    <w:p w14:paraId="44FE31FB" w14:textId="1C82D487" w:rsidR="00E205A0" w:rsidDel="00CA684D" w:rsidRDefault="00216DFA" w:rsidP="00216DFA">
      <w:pPr>
        <w:rPr>
          <w:moveFrom w:id="848" w:author="Xufeng Lin" w:date="2025-04-22T12:41:00Z" w16du:dateUtc="2025-04-22T02:41:00Z"/>
          <w:b/>
          <w:bCs/>
          <w:lang w:eastAsia="zh-CN"/>
        </w:rPr>
      </w:pPr>
      <w:moveFromRangeStart w:id="849" w:author="Xufeng Lin" w:date="2025-04-22T12:41:00Z" w:name="move196218093"/>
      <w:moveFrom w:id="850" w:author="Xufeng Lin" w:date="2025-04-22T12:41:00Z" w16du:dateUtc="2025-04-22T02:41:00Z">
        <w:r w:rsidRPr="00216DFA" w:rsidDel="00CA684D">
          <w:rPr>
            <w:rFonts w:hint="eastAsia"/>
            <w:b/>
            <w:bCs/>
            <w:lang w:eastAsia="zh-CN"/>
          </w:rPr>
          <w:t>Configs</w:t>
        </w:r>
      </w:moveFrom>
    </w:p>
    <w:p w14:paraId="62373321" w14:textId="40D75203" w:rsidR="00216DFA" w:rsidRPr="00216DFA" w:rsidDel="00CA684D" w:rsidRDefault="00216DFA" w:rsidP="00216DFA">
      <w:pPr>
        <w:rPr>
          <w:moveFrom w:id="851" w:author="Xufeng Lin" w:date="2025-04-22T12:41:00Z" w16du:dateUtc="2025-04-22T02:41:00Z"/>
          <w:lang w:eastAsia="zh-CN"/>
        </w:rPr>
      </w:pPr>
      <w:moveFrom w:id="852" w:author="Xufeng Lin" w:date="2025-04-22T12:41:00Z" w16du:dateUtc="2025-04-22T02:41:00Z">
        <w:r w:rsidDel="00CA684D">
          <w:rPr>
            <w:rFonts w:hint="eastAsia"/>
            <w:lang w:eastAsia="zh-CN"/>
          </w:rPr>
          <w:t xml:space="preserve">You can set the parameters in this section to enable (setting to </w:t>
        </w:r>
        <w:r w:rsidDel="00CA684D">
          <w:rPr>
            <w:lang w:eastAsia="zh-CN"/>
          </w:rPr>
          <w:t>‘</w:t>
        </w:r>
        <w:r w:rsidDel="00CA684D">
          <w:rPr>
            <w:rFonts w:hint="eastAsia"/>
            <w:lang w:eastAsia="zh-CN"/>
          </w:rPr>
          <w:t>True</w:t>
        </w:r>
        <w:r w:rsidDel="00CA684D">
          <w:rPr>
            <w:lang w:eastAsia="zh-CN"/>
          </w:rPr>
          <w:t>’</w:t>
        </w:r>
        <w:r w:rsidDel="00CA684D">
          <w:rPr>
            <w:rFonts w:hint="eastAsia"/>
            <w:lang w:eastAsia="zh-CN"/>
          </w:rPr>
          <w:t xml:space="preserve">) or disable (setting to </w:t>
        </w:r>
        <w:r w:rsidDel="00CA684D">
          <w:rPr>
            <w:lang w:eastAsia="zh-CN"/>
          </w:rPr>
          <w:t>‘</w:t>
        </w:r>
        <w:r w:rsidDel="00CA684D">
          <w:rPr>
            <w:rFonts w:hint="eastAsia"/>
            <w:lang w:eastAsia="zh-CN"/>
          </w:rPr>
          <w:t>False</w:t>
        </w:r>
        <w:r w:rsidDel="00CA684D">
          <w:rPr>
            <w:lang w:eastAsia="zh-CN"/>
          </w:rPr>
          <w:t>’</w:t>
        </w:r>
        <w:r w:rsidDel="00CA684D">
          <w:rPr>
            <w:rFonts w:hint="eastAsia"/>
            <w:lang w:eastAsia="zh-CN"/>
          </w:rPr>
          <w:t>) the components to be used.</w:t>
        </w:r>
      </w:moveFrom>
    </w:p>
    <w:moveFromRangeEnd w:id="849"/>
    <w:p w14:paraId="66AC4303" w14:textId="77777777" w:rsidR="00B13AA9" w:rsidDel="0061270C" w:rsidRDefault="00B13AA9" w:rsidP="0061270C">
      <w:pPr>
        <w:pStyle w:val="ListParagraph"/>
        <w:ind w:left="360"/>
        <w:rPr>
          <w:del w:id="853" w:author="Xufeng Lin" w:date="2025-04-22T15:01:00Z" w16du:dateUtc="2025-04-22T05:01:00Z"/>
        </w:rPr>
        <w:pPrChange w:id="854" w:author="Xufeng Lin" w:date="2025-04-22T15:01:00Z" w16du:dateUtc="2025-04-22T05:01:00Z">
          <w:pPr/>
        </w:pPrChange>
      </w:pPr>
    </w:p>
    <w:p w14:paraId="2650D766" w14:textId="2F051F0B" w:rsidR="000C023D" w:rsidRPr="00444E00" w:rsidDel="0061270C" w:rsidRDefault="000C023D" w:rsidP="0061270C">
      <w:pPr>
        <w:pStyle w:val="Heading1"/>
        <w:rPr>
          <w:del w:id="855" w:author="Xufeng Lin" w:date="2025-04-22T15:00:00Z" w16du:dateUtc="2025-04-22T05:00:00Z"/>
          <w:lang w:eastAsia="zh-CN"/>
        </w:rPr>
        <w:pPrChange w:id="856" w:author="Xufeng Lin" w:date="2025-04-22T14:57:00Z" w16du:dateUtc="2025-04-22T04:57:00Z">
          <w:pPr/>
        </w:pPrChange>
      </w:pPr>
      <w:del w:id="857" w:author="Xufeng Lin" w:date="2025-04-22T13:08:00Z" w16du:dateUtc="2025-04-22T03:08:00Z">
        <w:r w:rsidRPr="00444E00" w:rsidDel="00310E08">
          <w:delText>P-CABANA</w:delText>
        </w:r>
      </w:del>
    </w:p>
    <w:p w14:paraId="06641895" w14:textId="2924E7FD" w:rsidR="000C023D" w:rsidDel="00310E08" w:rsidRDefault="000C023D">
      <w:pPr>
        <w:rPr>
          <w:del w:id="858" w:author="Xufeng Lin" w:date="2025-04-22T13:08:00Z" w16du:dateUtc="2025-04-22T03:08:00Z"/>
        </w:rPr>
        <w:pPrChange w:id="859" w:author="Xufeng Lin" w:date="2025-04-22T13:08:00Z" w16du:dateUtc="2025-04-22T03:08:00Z">
          <w:pPr>
            <w:pStyle w:val="ListParagraph"/>
            <w:numPr>
              <w:numId w:val="44"/>
            </w:numPr>
            <w:ind w:left="360" w:hanging="360"/>
          </w:pPr>
        </w:pPrChange>
      </w:pPr>
      <w:del w:id="860" w:author="Xufeng Lin" w:date="2025-04-22T13:08:00Z" w16du:dateUtc="2025-04-22T03:08:00Z">
        <w:r w:rsidDel="00310E08">
          <w:delText>L</w:delText>
        </w:r>
        <w:r w:rsidRPr="00071564" w:rsidDel="00310E08">
          <w:delText xml:space="preserve">aunch the program by double-clicking the </w:delText>
        </w:r>
        <w:r w:rsidDel="00310E08">
          <w:delText xml:space="preserve">P-Cabana </w:delText>
        </w:r>
        <w:r w:rsidRPr="00071564" w:rsidDel="00310E08">
          <w:delText>icon</w:delText>
        </w:r>
        <w:r w:rsidDel="00310E08">
          <w:delText xml:space="preserve"> on desktop</w:delText>
        </w:r>
        <w:r w:rsidRPr="00071564" w:rsidDel="00310E08">
          <w:delText xml:space="preserve">. </w:delText>
        </w:r>
      </w:del>
    </w:p>
    <w:p w14:paraId="490FCC44" w14:textId="505E6216" w:rsidR="000C023D" w:rsidDel="00310E08" w:rsidRDefault="000C023D">
      <w:pPr>
        <w:rPr>
          <w:del w:id="861" w:author="Xufeng Lin" w:date="2025-04-22T13:08:00Z" w16du:dateUtc="2025-04-22T03:08:00Z"/>
        </w:rPr>
        <w:pPrChange w:id="862" w:author="Xufeng Lin" w:date="2025-04-22T13:08:00Z" w16du:dateUtc="2025-04-22T03:08:00Z">
          <w:pPr>
            <w:pStyle w:val="ListParagraph"/>
            <w:numPr>
              <w:numId w:val="44"/>
            </w:numPr>
            <w:ind w:left="360" w:hanging="360"/>
          </w:pPr>
        </w:pPrChange>
      </w:pPr>
      <w:del w:id="863" w:author="Xufeng Lin" w:date="2025-04-22T13:08:00Z" w16du:dateUtc="2025-04-22T03:08:00Z">
        <w:r w:rsidRPr="00071564" w:rsidDel="00310E08">
          <w:delText xml:space="preserve">Once launched, </w:delText>
        </w:r>
        <w:r w:rsidDel="00310E08">
          <w:delText>the program</w:delText>
        </w:r>
        <w:r w:rsidRPr="00071564" w:rsidDel="00310E08">
          <w:delText xml:space="preserve"> will sequentially ask for the location of the 'P</w:delText>
        </w:r>
        <w:r w:rsidR="000E14F9" w:rsidDel="00310E08">
          <w:delText>aramaters.yml</w:delText>
        </w:r>
        <w:r w:rsidRPr="00071564" w:rsidDel="00310E08">
          <w:delText>'</w:delText>
        </w:r>
        <w:r w:rsidR="000E14F9" w:rsidDel="00310E08">
          <w:delText xml:space="preserve"> file</w:delText>
        </w:r>
        <w:r w:rsidRPr="00071564" w:rsidDel="00310E08">
          <w:delText xml:space="preserve">, </w:delText>
        </w:r>
        <w:r w:rsidR="000E14F9" w:rsidDel="00310E08">
          <w:delText xml:space="preserve">the </w:delText>
        </w:r>
        <w:r w:rsidRPr="00071564" w:rsidDel="00310E08">
          <w:delText xml:space="preserve">'Input' and 'Output' </w:delText>
        </w:r>
        <w:r w:rsidDel="00310E08">
          <w:delText>folders.</w:delText>
        </w:r>
      </w:del>
    </w:p>
    <w:p w14:paraId="7E1C391F" w14:textId="0DED7308" w:rsidR="000C023D" w:rsidDel="00310E08" w:rsidRDefault="000C023D">
      <w:pPr>
        <w:rPr>
          <w:del w:id="864" w:author="Xufeng Lin" w:date="2025-04-22T13:08:00Z" w16du:dateUtc="2025-04-22T03:08:00Z"/>
        </w:rPr>
        <w:pPrChange w:id="865" w:author="Xufeng Lin" w:date="2025-04-22T13:08:00Z" w16du:dateUtc="2025-04-22T03:08:00Z">
          <w:pPr>
            <w:pStyle w:val="ListParagraph"/>
            <w:numPr>
              <w:numId w:val="44"/>
            </w:numPr>
            <w:ind w:left="360" w:hanging="360"/>
          </w:pPr>
        </w:pPrChange>
      </w:pPr>
      <w:del w:id="866" w:author="Xufeng Lin" w:date="2025-04-22T13:08:00Z" w16du:dateUtc="2025-04-22T03:08:00Z">
        <w:r w:rsidDel="00310E08">
          <w:delText>Select the respective folder location.</w:delText>
        </w:r>
      </w:del>
    </w:p>
    <w:p w14:paraId="1BC85419" w14:textId="3FF67E4F" w:rsidR="000C023D" w:rsidDel="00310E08" w:rsidRDefault="000C023D">
      <w:pPr>
        <w:rPr>
          <w:del w:id="867" w:author="Xufeng Lin" w:date="2025-04-22T13:08:00Z" w16du:dateUtc="2025-04-22T03:08:00Z"/>
        </w:rPr>
        <w:pPrChange w:id="868" w:author="Xufeng Lin" w:date="2025-04-22T13:08:00Z" w16du:dateUtc="2025-04-22T03:08:00Z">
          <w:pPr>
            <w:pStyle w:val="ListParagraph"/>
            <w:numPr>
              <w:numId w:val="44"/>
            </w:numPr>
            <w:ind w:left="360" w:hanging="360"/>
          </w:pPr>
        </w:pPrChange>
      </w:pPr>
      <w:del w:id="869" w:author="Xufeng Lin" w:date="2025-04-22T13:08:00Z" w16du:dateUtc="2025-04-22T03:08:00Z">
        <w:r w:rsidDel="00310E08">
          <w:delText xml:space="preserve">Press ok </w:delText>
        </w:r>
        <w:r w:rsidRPr="00071564" w:rsidDel="00310E08">
          <w:delText xml:space="preserve">and the analysis will commence. </w:delText>
        </w:r>
      </w:del>
    </w:p>
    <w:p w14:paraId="0BB384D1" w14:textId="687CEE23" w:rsidR="000C023D" w:rsidDel="00310E08" w:rsidRDefault="000C3F01">
      <w:pPr>
        <w:rPr>
          <w:del w:id="870" w:author="Xufeng Lin" w:date="2025-04-22T13:08:00Z" w16du:dateUtc="2025-04-22T03:08:00Z"/>
        </w:rPr>
        <w:pPrChange w:id="871" w:author="Xufeng Lin" w:date="2025-04-22T13:08:00Z" w16du:dateUtc="2025-04-22T03:08:00Z">
          <w:pPr>
            <w:pStyle w:val="ListParagraph"/>
            <w:numPr>
              <w:numId w:val="44"/>
            </w:numPr>
            <w:ind w:left="360" w:hanging="360"/>
          </w:pPr>
        </w:pPrChange>
      </w:pPr>
      <w:del w:id="872" w:author="Xufeng Lin" w:date="2025-04-22T13:08:00Z" w16du:dateUtc="2025-04-22T03:08:00Z">
        <w:r w:rsidDel="00310E08">
          <w:delText>The command line will show ‘</w:delText>
        </w:r>
        <w:r w:rsidR="000C023D" w:rsidDel="00310E08">
          <w:delText xml:space="preserve">Press </w:delText>
        </w:r>
        <w:r w:rsidDel="00310E08">
          <w:delText xml:space="preserve">any key to continue …’ when the analysis is completed. </w:delText>
        </w:r>
      </w:del>
    </w:p>
    <w:p w14:paraId="0E8532F1" w14:textId="7B420A87" w:rsidR="000C3F01" w:rsidDel="00310E08" w:rsidRDefault="000C3F01">
      <w:pPr>
        <w:rPr>
          <w:del w:id="873" w:author="Xufeng Lin" w:date="2025-04-22T13:08:00Z" w16du:dateUtc="2025-04-22T03:08:00Z"/>
        </w:rPr>
        <w:pPrChange w:id="874" w:author="Xufeng Lin" w:date="2025-04-22T13:08:00Z" w16du:dateUtc="2025-04-22T03:08:00Z">
          <w:pPr>
            <w:pStyle w:val="ListParagraph"/>
            <w:numPr>
              <w:numId w:val="44"/>
            </w:numPr>
            <w:ind w:left="360" w:hanging="360"/>
          </w:pPr>
        </w:pPrChange>
      </w:pPr>
      <w:del w:id="875" w:author="Xufeng Lin" w:date="2025-04-22T13:08:00Z" w16du:dateUtc="2025-04-22T03:08:00Z">
        <w:r w:rsidDel="00310E08">
          <w:delText>‘Press any key to continue …’ to quit the program.</w:delText>
        </w:r>
      </w:del>
    </w:p>
    <w:p w14:paraId="42EA01B8" w14:textId="21C8DE6D" w:rsidR="000C023D" w:rsidDel="0061270C" w:rsidRDefault="000C3F01">
      <w:pPr>
        <w:rPr>
          <w:del w:id="876" w:author="Xufeng Lin" w:date="2025-04-22T15:00:00Z" w16du:dateUtc="2025-04-22T05:00:00Z"/>
        </w:rPr>
        <w:pPrChange w:id="877" w:author="Xufeng Lin" w:date="2025-04-22T13:08:00Z" w16du:dateUtc="2025-04-22T03:08:00Z">
          <w:pPr>
            <w:pStyle w:val="ListParagraph"/>
            <w:numPr>
              <w:numId w:val="44"/>
            </w:numPr>
            <w:ind w:left="360" w:hanging="360"/>
          </w:pPr>
        </w:pPrChange>
      </w:pPr>
      <w:del w:id="878" w:author="Xufeng Lin" w:date="2025-04-22T13:08:00Z" w16du:dateUtc="2025-04-22T03:08:00Z">
        <w:r w:rsidDel="00310E08">
          <w:delText>P-</w:delText>
        </w:r>
      </w:del>
      <w:del w:id="879" w:author="Xufeng Lin" w:date="2025-04-22T15:00:00Z" w16du:dateUtc="2025-04-22T05:00:00Z">
        <w:r w:rsidDel="0061270C">
          <w:delText>Cabana generates an output folder containing following subfolders:</w:delText>
        </w:r>
      </w:del>
    </w:p>
    <w:p w14:paraId="77FBD729" w14:textId="3209C567" w:rsidR="000C3F01" w:rsidRPr="000C3F01" w:rsidDel="0061270C" w:rsidRDefault="000C3F01" w:rsidP="000C3F01">
      <w:pPr>
        <w:pStyle w:val="ListParagraph"/>
        <w:ind w:left="360"/>
        <w:rPr>
          <w:del w:id="880" w:author="Xufeng Lin" w:date="2025-04-22T15:00:00Z" w16du:dateUtc="2025-04-22T05:00:00Z"/>
        </w:rPr>
      </w:pPr>
    </w:p>
    <w:p w14:paraId="06840D77" w14:textId="21D44D36" w:rsidR="000C3F01" w:rsidDel="0061270C" w:rsidRDefault="000C3F01" w:rsidP="000C3F01">
      <w:pPr>
        <w:pStyle w:val="ListParagraph"/>
        <w:numPr>
          <w:ilvl w:val="0"/>
          <w:numId w:val="8"/>
        </w:numPr>
        <w:rPr>
          <w:del w:id="881" w:author="Xufeng Lin" w:date="2025-04-22T15:00:00Z" w16du:dateUtc="2025-04-22T05:00:00Z"/>
          <w:b/>
          <w:bCs/>
        </w:rPr>
      </w:pPr>
      <w:del w:id="882" w:author="Xufeng Lin" w:date="2025-04-22T15:00:00Z" w16du:dateUtc="2025-04-22T05:00:00Z">
        <w:r w:rsidDel="0061270C">
          <w:rPr>
            <w:b/>
            <w:bCs/>
          </w:rPr>
          <w:delText>Batches</w:delText>
        </w:r>
      </w:del>
    </w:p>
    <w:p w14:paraId="105FCB7B" w14:textId="5C6B3122" w:rsidR="000C3F01" w:rsidRPr="000C3F01" w:rsidDel="0061270C" w:rsidRDefault="000C3F01">
      <w:pPr>
        <w:ind w:left="360"/>
        <w:rPr>
          <w:del w:id="883" w:author="Xufeng Lin" w:date="2025-04-22T15:00:00Z" w16du:dateUtc="2025-04-22T05:00:00Z"/>
          <w:lang w:eastAsia="zh-CN"/>
        </w:rPr>
        <w:pPrChange w:id="884" w:author="Xufeng Lin" w:date="2025-04-22T13:09:00Z" w16du:dateUtc="2025-04-22T03:09:00Z">
          <w:pPr>
            <w:pStyle w:val="ListParagraph"/>
          </w:pPr>
        </w:pPrChange>
      </w:pPr>
      <w:del w:id="885" w:author="Xufeng Lin" w:date="2025-04-22T15:00:00Z" w16du:dateUtc="2025-04-22T05:00:00Z">
        <w:r w:rsidDel="0061270C">
          <w:delText xml:space="preserve">Stores the results of each analysis batch. </w:delText>
        </w:r>
      </w:del>
      <w:del w:id="886" w:author="Xufeng Lin" w:date="2025-04-22T13:09:00Z" w16du:dateUtc="2025-04-22T03:09:00Z">
        <w:r w:rsidDel="00310E08">
          <w:delText>P-</w:delText>
        </w:r>
      </w:del>
      <w:del w:id="887" w:author="Xufeng Lin" w:date="2025-04-22T15:00:00Z" w16du:dateUtc="2025-04-22T05:00:00Z">
        <w:r w:rsidDel="0061270C">
          <w:delText xml:space="preserve">Cabana processes images in batches </w:delText>
        </w:r>
      </w:del>
      <w:del w:id="888" w:author="Xufeng Lin" w:date="2025-04-22T13:09:00Z" w16du:dateUtc="2025-04-22T03:09:00Z">
        <w:r w:rsidDel="00310E08">
          <w:delText xml:space="preserve">of 5 </w:delText>
        </w:r>
      </w:del>
      <w:del w:id="889" w:author="Xufeng Lin" w:date="2025-04-22T15:00:00Z" w16du:dateUtc="2025-04-22T05:00:00Z">
        <w:r w:rsidDel="0061270C">
          <w:delText>to allow the use of a check-point in case the analysis run crashes and needs to be restarted</w:delText>
        </w:r>
        <w:r w:rsidR="00733AFB" w:rsidDel="0061270C">
          <w:delText xml:space="preserve"> (see below under ‘errors’)</w:delText>
        </w:r>
        <w:r w:rsidDel="0061270C">
          <w:delText>. The results of all batches are combined into the folders below.</w:delText>
        </w:r>
      </w:del>
    </w:p>
    <w:p w14:paraId="2237AB59" w14:textId="5E8D98F1" w:rsidR="0007724C" w:rsidRPr="00B10112" w:rsidDel="0061270C" w:rsidRDefault="00071564" w:rsidP="0089133B">
      <w:pPr>
        <w:pStyle w:val="ListParagraph"/>
        <w:numPr>
          <w:ilvl w:val="0"/>
          <w:numId w:val="8"/>
        </w:numPr>
        <w:rPr>
          <w:del w:id="890" w:author="Xufeng Lin" w:date="2025-04-22T15:00:00Z" w16du:dateUtc="2025-04-22T05:00:00Z"/>
          <w:b/>
          <w:bCs/>
        </w:rPr>
      </w:pPr>
      <w:del w:id="891" w:author="Xufeng Lin" w:date="2025-04-22T15:00:00Z" w16du:dateUtc="2025-04-22T05:00:00Z">
        <w:r w:rsidRPr="00B10112" w:rsidDel="0061270C">
          <w:rPr>
            <w:b/>
            <w:bCs/>
          </w:rPr>
          <w:delText>Bins</w:delText>
        </w:r>
      </w:del>
    </w:p>
    <w:p w14:paraId="0AC368E6" w14:textId="3D6F7C9F" w:rsidR="0007724C" w:rsidDel="0061270C" w:rsidRDefault="00424CA8" w:rsidP="0089133B">
      <w:pPr>
        <w:pStyle w:val="ListParagraph"/>
        <w:ind w:left="360"/>
        <w:rPr>
          <w:del w:id="892" w:author="Xufeng Lin" w:date="2025-04-22T15:00:00Z" w16du:dateUtc="2025-04-22T05:00:00Z"/>
        </w:rPr>
      </w:pPr>
      <w:del w:id="893" w:author="Xufeng Lin" w:date="2025-04-22T15:00:00Z" w16du:dateUtc="2025-04-22T05:00:00Z">
        <w:r w:rsidDel="0061270C">
          <w:delText>S</w:delText>
        </w:r>
        <w:r w:rsidRPr="00071564" w:rsidDel="0061270C">
          <w:delText xml:space="preserve">tores </w:delText>
        </w:r>
        <w:r w:rsidR="00071564" w:rsidRPr="00071564" w:rsidDel="0061270C">
          <w:delText>the binary masks resul</w:delText>
        </w:r>
        <w:r w:rsidR="0007724C" w:rsidDel="0061270C">
          <w:delText>ting</w:delText>
        </w:r>
        <w:r w:rsidR="00071564" w:rsidRPr="00071564" w:rsidDel="0061270C">
          <w:delText xml:space="preserve"> from R</w:delText>
        </w:r>
        <w:r w:rsidR="0007724C" w:rsidDel="0061270C">
          <w:delText>O</w:delText>
        </w:r>
        <w:r w:rsidR="00071564" w:rsidRPr="00071564" w:rsidDel="0061270C">
          <w:delText>I extraction. The R</w:delText>
        </w:r>
        <w:r w:rsidR="0007724C" w:rsidDel="0061270C">
          <w:delText>O</w:delText>
        </w:r>
        <w:r w:rsidR="00071564" w:rsidRPr="00071564" w:rsidDel="0061270C">
          <w:delText>I regions are highlighted in white while backgrounds are highlighted in black.</w:delText>
        </w:r>
      </w:del>
    </w:p>
    <w:p w14:paraId="7D165AD0" w14:textId="776FE3AB" w:rsidR="00B10112" w:rsidDel="0061270C" w:rsidRDefault="00A8315B" w:rsidP="0089133B">
      <w:pPr>
        <w:pStyle w:val="ListParagraph"/>
        <w:numPr>
          <w:ilvl w:val="0"/>
          <w:numId w:val="8"/>
        </w:numPr>
        <w:rPr>
          <w:del w:id="894" w:author="Xufeng Lin" w:date="2025-04-22T15:00:00Z" w16du:dateUtc="2025-04-22T05:00:00Z"/>
          <w:b/>
          <w:bCs/>
        </w:rPr>
      </w:pPr>
      <w:del w:id="895" w:author="Xufeng Lin" w:date="2025-04-22T15:00:00Z" w16du:dateUtc="2025-04-22T05:00:00Z">
        <w:r w:rsidRPr="00B10112" w:rsidDel="0061270C">
          <w:rPr>
            <w:b/>
            <w:bCs/>
          </w:rPr>
          <w:delText>Colors</w:delText>
        </w:r>
      </w:del>
    </w:p>
    <w:p w14:paraId="17BFE678" w14:textId="6F7D3D7D" w:rsidR="00733AFB" w:rsidRPr="00733AFB" w:rsidDel="0061270C" w:rsidRDefault="00733AFB" w:rsidP="00733AFB">
      <w:pPr>
        <w:pStyle w:val="ListParagraph"/>
        <w:ind w:left="360"/>
        <w:rPr>
          <w:del w:id="896" w:author="Xufeng Lin" w:date="2025-04-22T15:00:00Z" w16du:dateUtc="2025-04-22T05:00:00Z"/>
        </w:rPr>
      </w:pPr>
      <w:del w:id="897" w:author="Xufeng Lin" w:date="2025-04-22T15:00:00Z" w16du:dateUtc="2025-04-22T05:00:00Z">
        <w:r w:rsidDel="0061270C">
          <w:delText>Stores subfolders of each processed image with the images of the following analysis results:</w:delText>
        </w:r>
      </w:del>
    </w:p>
    <w:p w14:paraId="3FA3C008" w14:textId="296CFF04" w:rsidR="00B10112" w:rsidDel="0061270C" w:rsidRDefault="008564A7" w:rsidP="0089133B">
      <w:pPr>
        <w:pStyle w:val="ListParagraph"/>
        <w:numPr>
          <w:ilvl w:val="0"/>
          <w:numId w:val="18"/>
        </w:numPr>
        <w:rPr>
          <w:del w:id="898" w:author="Xufeng Lin" w:date="2025-04-22T15:00:00Z" w16du:dateUtc="2025-04-22T05:00:00Z"/>
        </w:rPr>
      </w:pPr>
      <w:del w:id="899" w:author="Xufeng Lin" w:date="2025-04-22T15:00:00Z" w16du:dateUtc="2025-04-22T05:00:00Z">
        <w:r w:rsidDel="0061270C">
          <w:delText>all_gaps: gap analysis of whole tissue</w:delText>
        </w:r>
      </w:del>
    </w:p>
    <w:p w14:paraId="0EB2C830" w14:textId="7BA13BBE" w:rsidR="00733AFB" w:rsidRPr="00733AFB" w:rsidDel="0061270C" w:rsidRDefault="00733AFB" w:rsidP="0089133B">
      <w:pPr>
        <w:pStyle w:val="ListParagraph"/>
        <w:numPr>
          <w:ilvl w:val="0"/>
          <w:numId w:val="18"/>
        </w:numPr>
        <w:rPr>
          <w:del w:id="900" w:author="Xufeng Lin" w:date="2025-04-22T15:00:00Z" w16du:dateUtc="2025-04-22T05:00:00Z"/>
          <w:highlight w:val="yellow"/>
        </w:rPr>
      </w:pPr>
      <w:del w:id="901" w:author="Xufeng Lin" w:date="2025-04-22T15:00:00Z" w16du:dateUtc="2025-04-22T05:00:00Z">
        <w:r w:rsidRPr="00733AFB" w:rsidDel="0061270C">
          <w:rPr>
            <w:highlight w:val="yellow"/>
          </w:rPr>
          <w:delText>angular_hist</w:delText>
        </w:r>
      </w:del>
    </w:p>
    <w:p w14:paraId="5656EB9D" w14:textId="09F83806" w:rsidR="008564A7" w:rsidDel="0061270C" w:rsidRDefault="008564A7" w:rsidP="0089133B">
      <w:pPr>
        <w:pStyle w:val="ListParagraph"/>
        <w:numPr>
          <w:ilvl w:val="0"/>
          <w:numId w:val="18"/>
        </w:numPr>
        <w:rPr>
          <w:del w:id="902" w:author="Xufeng Lin" w:date="2025-04-22T15:00:00Z" w16du:dateUtc="2025-04-22T05:00:00Z"/>
        </w:rPr>
      </w:pPr>
      <w:del w:id="903" w:author="Xufeng Lin" w:date="2025-04-22T15:00:00Z" w16du:dateUtc="2025-04-22T05:00:00Z">
        <w:r w:rsidDel="0061270C">
          <w:delText xml:space="preserve">color_coherency: </w:delText>
        </w:r>
        <w:r w:rsidR="00717418" w:rsidDel="0061270C">
          <w:delText xml:space="preserve">orientation coherency/alignment in a local window </w:delText>
        </w:r>
      </w:del>
      <m:oMath>
        <m:r>
          <w:del w:id="904" w:author="Xufeng Lin" w:date="2025-04-22T15:00:00Z" w16du:dateUtc="2025-04-22T05:00:00Z">
            <w:rPr>
              <w:rFonts w:ascii="Cambria Math" w:hAnsi="Cambria Math"/>
            </w:rPr>
            <m:t>(σ</m:t>
          </w:del>
        </m:r>
      </m:oMath>
      <w:del w:id="905" w:author="Xufeng Lin" w:date="2025-04-22T15:00:00Z" w16du:dateUtc="2025-04-22T05:00:00Z">
        <w:r w:rsidR="00717418" w:rsidDel="0061270C">
          <w:delText>=2 for OrientationJ plugin)</w:delText>
        </w:r>
        <w:r w:rsidR="00E80757" w:rsidDel="0061270C">
          <w:delText xml:space="preserve"> of the original image</w:delText>
        </w:r>
        <w:r w:rsidR="004934A6" w:rsidRPr="004934A6" w:rsidDel="0061270C">
          <w:delText xml:space="preserve">. </w:delText>
        </w:r>
        <w:r w:rsidR="004934A6" w:rsidDel="0061270C">
          <w:delText>T</w:delText>
        </w:r>
        <w:r w:rsidR="004934A6" w:rsidRPr="004934A6" w:rsidDel="0061270C">
          <w:delText>he rule of thumb for the filter size is to be about 3 times the standard deviation (sigma value) in each direction, i.e. window size ~6*2=12</w:delText>
        </w:r>
        <w:r w:rsidR="004934A6" w:rsidDel="0061270C">
          <w:delText>px.</w:delText>
        </w:r>
      </w:del>
    </w:p>
    <w:p w14:paraId="572C9DF2" w14:textId="4763F7C6" w:rsidR="00733AFB" w:rsidDel="0061270C" w:rsidRDefault="00733AFB" w:rsidP="0089133B">
      <w:pPr>
        <w:pStyle w:val="ListParagraph"/>
        <w:numPr>
          <w:ilvl w:val="0"/>
          <w:numId w:val="18"/>
        </w:numPr>
        <w:rPr>
          <w:del w:id="906" w:author="Xufeng Lin" w:date="2025-04-22T15:00:00Z" w16du:dateUtc="2025-04-22T05:00:00Z"/>
          <w:highlight w:val="yellow"/>
        </w:rPr>
      </w:pPr>
      <w:del w:id="907" w:author="Xufeng Lin" w:date="2025-04-22T15:00:00Z" w16du:dateUtc="2025-04-22T05:00:00Z">
        <w:r w:rsidRPr="00733AFB" w:rsidDel="0061270C">
          <w:rPr>
            <w:highlight w:val="yellow"/>
          </w:rPr>
          <w:delText xml:space="preserve">color_curve: </w:delText>
        </w:r>
        <w:r w:rsidDel="0061270C">
          <w:delText>vector field visualization of orientation, with vector lengths weighted by coherency.</w:delText>
        </w:r>
      </w:del>
    </w:p>
    <w:p w14:paraId="3937ADDA" w14:textId="4E1DD048" w:rsidR="00733AFB" w:rsidRPr="00733AFB" w:rsidDel="0061270C" w:rsidRDefault="00733AFB" w:rsidP="0089133B">
      <w:pPr>
        <w:pStyle w:val="ListParagraph"/>
        <w:numPr>
          <w:ilvl w:val="0"/>
          <w:numId w:val="18"/>
        </w:numPr>
        <w:rPr>
          <w:del w:id="908" w:author="Xufeng Lin" w:date="2025-04-22T15:00:00Z" w16du:dateUtc="2025-04-22T05:00:00Z"/>
          <w:highlight w:val="yellow"/>
        </w:rPr>
      </w:pPr>
      <w:del w:id="909" w:author="Xufeng Lin" w:date="2025-04-22T15:00:00Z" w16du:dateUtc="2025-04-22T05:00:00Z">
        <w:r w:rsidDel="0061270C">
          <w:rPr>
            <w:highlight w:val="yellow"/>
          </w:rPr>
          <w:delText xml:space="preserve">color_energy: </w:delText>
        </w:r>
        <w:r w:rsidDel="0061270C">
          <w:delText>vector field visualization of orientation, with vector lengths weighted by energy, i.e., gradient vector magnitude.</w:delText>
        </w:r>
      </w:del>
    </w:p>
    <w:p w14:paraId="05A64DE2" w14:textId="213837D9" w:rsidR="008564A7" w:rsidDel="0061270C" w:rsidRDefault="008564A7" w:rsidP="0089133B">
      <w:pPr>
        <w:pStyle w:val="ListParagraph"/>
        <w:numPr>
          <w:ilvl w:val="0"/>
          <w:numId w:val="18"/>
        </w:numPr>
        <w:rPr>
          <w:del w:id="910" w:author="Xufeng Lin" w:date="2025-04-22T15:00:00Z" w16du:dateUtc="2025-04-22T05:00:00Z"/>
        </w:rPr>
      </w:pPr>
      <w:del w:id="911" w:author="Xufeng Lin" w:date="2025-04-22T15:00:00Z" w16du:dateUtc="2025-04-22T05:00:00Z">
        <w:r w:rsidDel="0061270C">
          <w:delText>color_length: detected ridges are colour-coded according to fibre length</w:delText>
        </w:r>
        <w:r w:rsidR="007C04E6" w:rsidDel="0061270C">
          <w:delText xml:space="preserve">. </w:delText>
        </w:r>
        <w:r w:rsidR="007C04E6" w:rsidRPr="006B595B" w:rsidDel="0061270C">
          <w:rPr>
            <w:color w:val="FF0000"/>
            <w:rPrChange w:id="912" w:author="Xufeng Lin" w:date="2025-04-22T12:39:00Z" w16du:dateUtc="2025-04-22T02:39:00Z">
              <w:rPr/>
            </w:rPrChange>
          </w:rPr>
          <w:delText xml:space="preserve">Note: </w:delText>
        </w:r>
        <w:r w:rsidR="007C04E6" w:rsidDel="0061270C">
          <w:delText xml:space="preserve">this only applies to fibres without branches. </w:delText>
        </w:r>
      </w:del>
    </w:p>
    <w:p w14:paraId="1721B94F" w14:textId="62EB3B71" w:rsidR="008564A7" w:rsidDel="0061270C" w:rsidRDefault="008564A7" w:rsidP="0089133B">
      <w:pPr>
        <w:pStyle w:val="ListParagraph"/>
        <w:numPr>
          <w:ilvl w:val="0"/>
          <w:numId w:val="18"/>
        </w:numPr>
        <w:rPr>
          <w:del w:id="913" w:author="Xufeng Lin" w:date="2025-04-22T15:00:00Z" w16du:dateUtc="2025-04-22T05:00:00Z"/>
        </w:rPr>
      </w:pPr>
      <w:del w:id="914" w:author="Xufeng Lin" w:date="2025-04-22T15:00:00Z" w16du:dateUtc="2025-04-22T05:00:00Z">
        <w:r w:rsidDel="0061270C">
          <w:delText xml:space="preserve">color_mask: detected ridges and branches </w:delText>
        </w:r>
      </w:del>
    </w:p>
    <w:p w14:paraId="5430F813" w14:textId="1E13174C" w:rsidR="008564A7" w:rsidDel="0061270C" w:rsidRDefault="008564A7" w:rsidP="0089133B">
      <w:pPr>
        <w:pStyle w:val="ListParagraph"/>
        <w:numPr>
          <w:ilvl w:val="0"/>
          <w:numId w:val="18"/>
        </w:numPr>
        <w:rPr>
          <w:del w:id="915" w:author="Xufeng Lin" w:date="2025-04-22T15:00:00Z" w16du:dateUtc="2025-04-22T05:00:00Z"/>
        </w:rPr>
      </w:pPr>
      <w:del w:id="916" w:author="Xufeng Lin" w:date="2025-04-22T15:00:00Z" w16du:dateUtc="2025-04-22T05:00:00Z">
        <w:r w:rsidDel="0061270C">
          <w:delText>color_orientation: fibre orientation</w:delText>
        </w:r>
        <w:r w:rsidR="00E80757" w:rsidDel="0061270C">
          <w:delText xml:space="preserve"> in [</w:delText>
        </w:r>
      </w:del>
      <m:oMath>
        <m:r>
          <w:del w:id="917" w:author="Xufeng Lin" w:date="2025-04-22T15:00:00Z" w16du:dateUtc="2025-04-22T05:00:00Z">
            <w:rPr>
              <w:rFonts w:ascii="Cambria Math" w:hAnsi="Cambria Math"/>
            </w:rPr>
            <m:t>-</m:t>
          </w:del>
        </m:r>
        <m:f>
          <m:fPr>
            <m:ctrlPr>
              <w:del w:id="918" w:author="Xufeng Lin" w:date="2025-04-22T15:00:00Z" w16du:dateUtc="2025-04-22T05:00:00Z">
                <w:rPr>
                  <w:rFonts w:ascii="Cambria Math" w:hAnsi="Cambria Math"/>
                  <w:i/>
                </w:rPr>
              </w:del>
            </m:ctrlPr>
          </m:fPr>
          <m:num>
            <m:r>
              <w:del w:id="919" w:author="Xufeng Lin" w:date="2025-04-22T15:00:00Z" w16du:dateUtc="2025-04-22T05:00:00Z">
                <w:rPr>
                  <w:rFonts w:ascii="Cambria Math" w:hAnsi="Cambria Math"/>
                </w:rPr>
                <m:t>π</m:t>
              </w:del>
            </m:r>
          </m:num>
          <m:den>
            <m:r>
              <w:del w:id="920" w:author="Xufeng Lin" w:date="2025-04-22T15:00:00Z" w16du:dateUtc="2025-04-22T05:00:00Z">
                <w:rPr>
                  <w:rFonts w:ascii="Cambria Math" w:hAnsi="Cambria Math"/>
                </w:rPr>
                <m:t>2</m:t>
              </w:del>
            </m:r>
          </m:den>
        </m:f>
        <m:r>
          <w:del w:id="921" w:author="Xufeng Lin" w:date="2025-04-22T15:00:00Z" w16du:dateUtc="2025-04-22T05:00:00Z">
            <w:rPr>
              <w:rFonts w:ascii="Cambria Math" w:hAnsi="Cambria Math"/>
            </w:rPr>
            <m:t>,</m:t>
          </w:del>
        </m:r>
        <m:f>
          <m:fPr>
            <m:ctrlPr>
              <w:del w:id="922" w:author="Xufeng Lin" w:date="2025-04-22T15:00:00Z" w16du:dateUtc="2025-04-22T05:00:00Z">
                <w:rPr>
                  <w:rFonts w:ascii="Cambria Math" w:hAnsi="Cambria Math"/>
                  <w:i/>
                </w:rPr>
              </w:del>
            </m:ctrlPr>
          </m:fPr>
          <m:num>
            <m:r>
              <w:del w:id="923" w:author="Xufeng Lin" w:date="2025-04-22T15:00:00Z" w16du:dateUtc="2025-04-22T05:00:00Z">
                <w:rPr>
                  <w:rFonts w:ascii="Cambria Math" w:hAnsi="Cambria Math"/>
                </w:rPr>
                <m:t>π</m:t>
              </w:del>
            </m:r>
          </m:num>
          <m:den>
            <m:r>
              <w:del w:id="924" w:author="Xufeng Lin" w:date="2025-04-22T15:00:00Z" w16du:dateUtc="2025-04-22T05:00:00Z">
                <w:rPr>
                  <w:rFonts w:ascii="Cambria Math" w:hAnsi="Cambria Math"/>
                </w:rPr>
                <m:t>2</m:t>
              </w:del>
            </m:r>
          </m:den>
        </m:f>
      </m:oMath>
      <w:del w:id="925" w:author="Xufeng Lin" w:date="2025-04-22T15:00:00Z" w16du:dateUtc="2025-04-22T05:00:00Z">
        <w:r w:rsidR="00E80757" w:rsidDel="0061270C">
          <w:delText>] within a local window</w:delText>
        </w:r>
      </w:del>
    </w:p>
    <w:p w14:paraId="2826413E" w14:textId="78CB7719" w:rsidR="008564A7" w:rsidDel="0061270C" w:rsidRDefault="008564A7" w:rsidP="0089133B">
      <w:pPr>
        <w:pStyle w:val="ListParagraph"/>
        <w:numPr>
          <w:ilvl w:val="0"/>
          <w:numId w:val="18"/>
        </w:numPr>
        <w:rPr>
          <w:del w:id="926" w:author="Xufeng Lin" w:date="2025-04-22T15:00:00Z" w16du:dateUtc="2025-04-22T05:00:00Z"/>
        </w:rPr>
      </w:pPr>
      <w:del w:id="927" w:author="Xufeng Lin" w:date="2025-04-22T15:00:00Z" w16du:dateUtc="2025-04-22T05:00:00Z">
        <w:r w:rsidDel="0061270C">
          <w:delText>color_skeleton: detected fibres with branchpoints (yellow) and endpoints (green)</w:delText>
        </w:r>
      </w:del>
    </w:p>
    <w:p w14:paraId="7CD1978A" w14:textId="40C9FACE" w:rsidR="008564A7" w:rsidDel="0061270C" w:rsidRDefault="008564A7" w:rsidP="0089133B">
      <w:pPr>
        <w:pStyle w:val="ListParagraph"/>
        <w:numPr>
          <w:ilvl w:val="0"/>
          <w:numId w:val="18"/>
        </w:numPr>
        <w:rPr>
          <w:del w:id="928" w:author="Xufeng Lin" w:date="2025-04-22T15:00:00Z" w16du:dateUtc="2025-04-22T05:00:00Z"/>
        </w:rPr>
      </w:pPr>
      <w:del w:id="929" w:author="Xufeng Lin" w:date="2025-04-22T15:00:00Z" w16du:dateUtc="2025-04-22T05:00:00Z">
        <w:r w:rsidDel="0061270C">
          <w:delText>colour_width: detected ridges with calculated fibre widths</w:delText>
        </w:r>
      </w:del>
    </w:p>
    <w:p w14:paraId="7E23FDF7" w14:textId="49699F8A" w:rsidR="005D6959" w:rsidDel="0061270C" w:rsidRDefault="005D6959" w:rsidP="0089133B">
      <w:pPr>
        <w:pStyle w:val="ListParagraph"/>
        <w:numPr>
          <w:ilvl w:val="0"/>
          <w:numId w:val="18"/>
        </w:numPr>
        <w:rPr>
          <w:del w:id="930" w:author="Xufeng Lin" w:date="2025-04-22T15:00:00Z" w16du:dateUtc="2025-04-22T05:00:00Z"/>
        </w:rPr>
      </w:pPr>
      <w:del w:id="931" w:author="Xufeng Lin" w:date="2025-04-22T15:00:00Z" w16du:dateUtc="2025-04-22T05:00:00Z">
        <w:r w:rsidDel="0061270C">
          <w:rPr>
            <w:rFonts w:hint="eastAsia"/>
            <w:lang w:eastAsia="zh-CN"/>
          </w:rPr>
          <w:delText>gray_width: widths in terms of integer pixel numbers at ridge points/pixels.</w:delText>
        </w:r>
      </w:del>
    </w:p>
    <w:p w14:paraId="26116A49" w14:textId="2D765E41" w:rsidR="008564A7" w:rsidDel="0061270C" w:rsidRDefault="008564A7" w:rsidP="0089133B">
      <w:pPr>
        <w:pStyle w:val="ListParagraph"/>
        <w:numPr>
          <w:ilvl w:val="0"/>
          <w:numId w:val="18"/>
        </w:numPr>
        <w:rPr>
          <w:del w:id="932" w:author="Xufeng Lin" w:date="2025-04-22T15:00:00Z" w16du:dateUtc="2025-04-22T05:00:00Z"/>
        </w:rPr>
      </w:pPr>
      <w:del w:id="933" w:author="Xufeng Lin" w:date="2025-04-22T15:00:00Z" w16du:dateUtc="2025-04-22T05:00:00Z">
        <w:r w:rsidDel="0061270C">
          <w:delText>intra_gaps: gap analysis of intra-collagen fibre gaps</w:delText>
        </w:r>
      </w:del>
    </w:p>
    <w:p w14:paraId="2EAFD58C" w14:textId="70444267" w:rsidR="008564A7" w:rsidDel="0061270C" w:rsidRDefault="008564A7" w:rsidP="0089133B">
      <w:pPr>
        <w:pStyle w:val="ListParagraph"/>
        <w:numPr>
          <w:ilvl w:val="0"/>
          <w:numId w:val="18"/>
        </w:numPr>
        <w:rPr>
          <w:del w:id="934" w:author="Xufeng Lin" w:date="2025-04-22T15:00:00Z" w16du:dateUtc="2025-04-22T05:00:00Z"/>
        </w:rPr>
      </w:pPr>
      <w:del w:id="935" w:author="Xufeng Lin" w:date="2025-04-22T15:00:00Z" w16du:dateUtc="2025-04-22T05:00:00Z">
        <w:r w:rsidDel="0061270C">
          <w:delText>orient_color_survey:</w:delText>
        </w:r>
        <w:r w:rsidR="009F2C12" w:rsidDel="0061270C">
          <w:delText xml:space="preserve"> color coding of orientation in HSB color space, where hue is orientation, saturation is coherency, brightness is the grayscale of the original image.</w:delText>
        </w:r>
      </w:del>
    </w:p>
    <w:p w14:paraId="7C09AA03" w14:textId="12371C5B" w:rsidR="009F2C12" w:rsidDel="0061270C" w:rsidRDefault="009F2C12" w:rsidP="0089133B">
      <w:pPr>
        <w:pStyle w:val="ListParagraph"/>
        <w:ind w:left="1080"/>
        <w:rPr>
          <w:del w:id="936" w:author="Xufeng Lin" w:date="2025-04-22T15:00:00Z" w16du:dateUtc="2025-04-22T05:00:00Z"/>
          <w:rFonts w:ascii="Verdana" w:hAnsi="Verdana"/>
          <w:color w:val="000000"/>
          <w:sz w:val="14"/>
          <w:szCs w:val="14"/>
          <w:shd w:val="clear" w:color="auto" w:fill="EEEEEE"/>
        </w:rPr>
      </w:pPr>
      <w:del w:id="937" w:author="Xufeng Lin" w:date="2025-04-22T15:00:00Z" w16du:dateUtc="2025-04-22T05:00:00Z">
        <w:r w:rsidDel="0061270C">
          <w:rPr>
            <w:noProof/>
          </w:rPr>
          <w:drawing>
            <wp:inline distT="0" distB="0" distL="0" distR="0" wp14:anchorId="4F404FBA" wp14:editId="333D3A6A">
              <wp:extent cx="2564987" cy="1268553"/>
              <wp:effectExtent l="0" t="0" r="6985" b="8255"/>
              <wp:docPr id="123856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170" cy="1271611"/>
                      </a:xfrm>
                      <a:prstGeom prst="rect">
                        <a:avLst/>
                      </a:prstGeom>
                      <a:noFill/>
                      <a:ln>
                        <a:noFill/>
                      </a:ln>
                    </pic:spPr>
                  </pic:pic>
                </a:graphicData>
              </a:graphic>
            </wp:inline>
          </w:drawing>
        </w:r>
      </w:del>
    </w:p>
    <w:p w14:paraId="336C96CA" w14:textId="5B36709F" w:rsidR="009F2C12" w:rsidRPr="009E340F" w:rsidDel="0061270C" w:rsidRDefault="009F2C12" w:rsidP="0089133B">
      <w:pPr>
        <w:pStyle w:val="ListParagraph"/>
        <w:ind w:left="1080"/>
        <w:rPr>
          <w:del w:id="938" w:author="Xufeng Lin" w:date="2025-04-22T15:00:00Z" w16du:dateUtc="2025-04-22T05:00:00Z"/>
          <w:sz w:val="20"/>
          <w:szCs w:val="20"/>
        </w:rPr>
      </w:pPr>
      <w:del w:id="939" w:author="Xufeng Lin" w:date="2025-04-22T15:00:00Z" w16du:dateUtc="2025-04-22T05:00:00Z">
        <w:r w:rsidDel="0061270C">
          <w:fldChar w:fldCharType="begin"/>
        </w:r>
        <w:r w:rsidDel="0061270C">
          <w:delInstrText>HYPERLINK "https://bigwww.epfl.ch/demo/orientationj/"</w:delInstrText>
        </w:r>
        <w:r w:rsidDel="0061270C">
          <w:fldChar w:fldCharType="separate"/>
        </w:r>
        <w:r w:rsidRPr="009E340F" w:rsidDel="0061270C">
          <w:rPr>
            <w:rStyle w:val="Hyperlink"/>
            <w:rFonts w:ascii="Verdana" w:hAnsi="Verdana"/>
            <w:sz w:val="20"/>
            <w:szCs w:val="20"/>
            <w:shd w:val="clear" w:color="auto" w:fill="EEEEEE"/>
          </w:rPr>
          <w:delText>Circular color map codin</w:delText>
        </w:r>
        <w:r w:rsidR="001E572C" w:rsidDel="0061270C">
          <w:rPr>
            <w:rStyle w:val="Hyperlink"/>
            <w:rFonts w:ascii="Verdana" w:hAnsi="Verdana"/>
            <w:sz w:val="20"/>
            <w:szCs w:val="20"/>
            <w:shd w:val="clear" w:color="auto" w:fill="EEEEEE"/>
          </w:rPr>
          <w:delText>g for orientation</w:delText>
        </w:r>
        <w:r w:rsidDel="0061270C">
          <w:fldChar w:fldCharType="end"/>
        </w:r>
      </w:del>
    </w:p>
    <w:p w14:paraId="7087E38D" w14:textId="5967F251" w:rsidR="008564A7" w:rsidDel="0061270C" w:rsidRDefault="008564A7" w:rsidP="0089133B">
      <w:pPr>
        <w:pStyle w:val="ListParagraph"/>
        <w:numPr>
          <w:ilvl w:val="0"/>
          <w:numId w:val="18"/>
        </w:numPr>
        <w:rPr>
          <w:del w:id="940" w:author="Xufeng Lin" w:date="2025-04-22T15:00:00Z" w16du:dateUtc="2025-04-22T05:00:00Z"/>
        </w:rPr>
      </w:pPr>
      <w:del w:id="941" w:author="Xufeng Lin" w:date="2025-04-22T15:00:00Z" w16du:dateUtc="2025-04-22T05:00:00Z">
        <w:r w:rsidDel="0061270C">
          <w:delText>orient_vf_constant:</w:delText>
        </w:r>
        <w:r w:rsidR="009F2C12" w:rsidDel="0061270C">
          <w:delText xml:space="preserve"> vector field visualization of orientation with constant/equal weights</w:delText>
        </w:r>
      </w:del>
    </w:p>
    <w:p w14:paraId="6DA34660" w14:textId="03C7FCC6" w:rsidR="00733AFB" w:rsidRPr="00B10112" w:rsidDel="0061270C" w:rsidRDefault="00733AFB" w:rsidP="00733AFB">
      <w:pPr>
        <w:pStyle w:val="ListParagraph"/>
        <w:ind w:left="1080"/>
        <w:rPr>
          <w:del w:id="942" w:author="Xufeng Lin" w:date="2025-04-22T15:00:00Z" w16du:dateUtc="2025-04-22T05:00:00Z"/>
        </w:rPr>
      </w:pPr>
    </w:p>
    <w:p w14:paraId="187C59B7" w14:textId="64330BE2" w:rsidR="00A8315B" w:rsidRPr="00B10112" w:rsidDel="0061270C" w:rsidRDefault="00A8315B" w:rsidP="0089133B">
      <w:pPr>
        <w:pStyle w:val="ListParagraph"/>
        <w:numPr>
          <w:ilvl w:val="0"/>
          <w:numId w:val="8"/>
        </w:numPr>
        <w:rPr>
          <w:del w:id="943" w:author="Xufeng Lin" w:date="2025-04-22T15:00:00Z" w16du:dateUtc="2025-04-22T05:00:00Z"/>
          <w:b/>
          <w:bCs/>
        </w:rPr>
      </w:pPr>
      <w:del w:id="944" w:author="Xufeng Lin" w:date="2025-04-22T15:00:00Z" w16du:dateUtc="2025-04-22T05:00:00Z">
        <w:r w:rsidRPr="00B10112" w:rsidDel="0061270C">
          <w:rPr>
            <w:b/>
            <w:bCs/>
          </w:rPr>
          <w:delText>Eligible</w:delText>
        </w:r>
      </w:del>
    </w:p>
    <w:p w14:paraId="758A7900" w14:textId="0FB851DD" w:rsidR="00A8315B" w:rsidDel="0061270C" w:rsidRDefault="00733AFB" w:rsidP="0089133B">
      <w:pPr>
        <w:pStyle w:val="ListParagraph"/>
        <w:ind w:left="360"/>
        <w:rPr>
          <w:del w:id="945" w:author="Xufeng Lin" w:date="2025-04-22T15:00:00Z" w16du:dateUtc="2025-04-22T05:00:00Z"/>
        </w:rPr>
      </w:pPr>
      <w:del w:id="946" w:author="Xufeng Lin" w:date="2025-04-22T15:00:00Z" w16du:dateUtc="2025-04-22T05:00:00Z">
        <w:r w:rsidDel="0061270C">
          <w:delText>S</w:delText>
        </w:r>
        <w:r w:rsidR="00A8315B" w:rsidRPr="00071564" w:rsidDel="0061270C">
          <w:delText xml:space="preserve">tores the images to be </w:delText>
        </w:r>
        <w:r w:rsidRPr="00071564" w:rsidDel="0061270C">
          <w:delText>analysed</w:delText>
        </w:r>
        <w:r w:rsidR="00A8315B" w:rsidRPr="00071564" w:rsidDel="0061270C">
          <w:delText xml:space="preserve"> after the removal over-sized images. The 'Ignored_images.txt' file inside th</w:delText>
        </w:r>
        <w:r w:rsidDel="0061270C">
          <w:delText>e</w:delText>
        </w:r>
        <w:r w:rsidR="00A8315B" w:rsidRPr="00071564" w:rsidDel="0061270C">
          <w:delText xml:space="preserve"> subfolder records the names of the over-sized images that have been ignored.</w:delText>
        </w:r>
        <w:r w:rsidR="00A8315B" w:rsidDel="0061270C">
          <w:delText xml:space="preserve"> </w:delText>
        </w:r>
      </w:del>
    </w:p>
    <w:p w14:paraId="5C50E5B1" w14:textId="7BED2B7B" w:rsidR="00A8315B" w:rsidRPr="00071564" w:rsidDel="0061270C" w:rsidRDefault="00A8315B" w:rsidP="0089133B">
      <w:pPr>
        <w:pStyle w:val="ListParagraph"/>
        <w:ind w:left="360"/>
        <w:rPr>
          <w:del w:id="947" w:author="Xufeng Lin" w:date="2025-04-22T15:00:00Z" w16du:dateUtc="2025-04-22T05:00:00Z"/>
        </w:rPr>
      </w:pPr>
      <w:del w:id="948" w:author="Xufeng Lin" w:date="2025-04-22T15:00:00Z" w16du:dateUtc="2025-04-22T05:00:00Z">
        <w:r w:rsidRPr="006B595B" w:rsidDel="0061270C">
          <w:rPr>
            <w:color w:val="FF0000"/>
            <w:rPrChange w:id="949" w:author="Xufeng Lin" w:date="2025-04-22T12:39:00Z" w16du:dateUtc="2025-04-22T02:39:00Z">
              <w:rPr/>
            </w:rPrChange>
          </w:rPr>
          <w:delText>Note:</w:delText>
        </w:r>
        <w:r w:rsidDel="0061270C">
          <w:delText xml:space="preserve"> images that are larger than </w:delText>
        </w:r>
        <w:r w:rsidR="00F701A0" w:rsidDel="0061270C">
          <w:delText xml:space="preserve">2048 </w:delText>
        </w:r>
        <w:r w:rsidDel="0061270C">
          <w:delText xml:space="preserve">x </w:delText>
        </w:r>
        <w:r w:rsidR="00F701A0" w:rsidDel="0061270C">
          <w:delText xml:space="preserve">2048 </w:delText>
        </w:r>
        <w:r w:rsidDel="0061270C">
          <w:delText xml:space="preserve">pixels will automatically be cropped into subregions &lt; </w:delText>
        </w:r>
        <w:r w:rsidR="00F701A0" w:rsidDel="0061270C">
          <w:delText xml:space="preserve">2048 </w:delText>
        </w:r>
        <w:r w:rsidDel="0061270C">
          <w:delText xml:space="preserve">x </w:delText>
        </w:r>
        <w:r w:rsidR="00F701A0" w:rsidDel="0061270C">
          <w:delText xml:space="preserve">2048 px </w:delText>
        </w:r>
        <w:r w:rsidDel="0061270C">
          <w:delText xml:space="preserve">and saved as </w:delText>
        </w:r>
        <w:r w:rsidR="00733AFB" w:rsidDel="0061270C">
          <w:delText xml:space="preserve">individual </w:delText>
        </w:r>
        <w:r w:rsidDel="0061270C">
          <w:delText xml:space="preserve">ROIs. </w:delText>
        </w:r>
      </w:del>
    </w:p>
    <w:p w14:paraId="60CC4B94" w14:textId="1CD9289C" w:rsidR="00A8315B" w:rsidRPr="00B10112" w:rsidDel="0061270C" w:rsidRDefault="00A8315B" w:rsidP="0089133B">
      <w:pPr>
        <w:pStyle w:val="ListParagraph"/>
        <w:numPr>
          <w:ilvl w:val="0"/>
          <w:numId w:val="8"/>
        </w:numPr>
        <w:rPr>
          <w:del w:id="950" w:author="Xufeng Lin" w:date="2025-04-22T15:00:00Z" w16du:dateUtc="2025-04-22T05:00:00Z"/>
          <w:b/>
          <w:bCs/>
        </w:rPr>
      </w:pPr>
      <w:del w:id="951" w:author="Xufeng Lin" w:date="2025-04-22T15:00:00Z" w16du:dateUtc="2025-04-22T05:00:00Z">
        <w:r w:rsidRPr="00B10112" w:rsidDel="0061270C">
          <w:rPr>
            <w:b/>
            <w:bCs/>
          </w:rPr>
          <w:delText>Exports</w:delText>
        </w:r>
      </w:del>
    </w:p>
    <w:p w14:paraId="16A77B23" w14:textId="66E8F003" w:rsidR="00A8315B" w:rsidDel="0061270C" w:rsidRDefault="00A8315B" w:rsidP="0089133B">
      <w:pPr>
        <w:pStyle w:val="ListParagraph"/>
        <w:ind w:left="360"/>
        <w:rPr>
          <w:del w:id="952" w:author="Xufeng Lin" w:date="2025-04-22T15:00:00Z" w16du:dateUtc="2025-04-22T05:00:00Z"/>
        </w:rPr>
      </w:pPr>
      <w:del w:id="953" w:author="Xufeng Lin" w:date="2025-04-22T15:00:00Z" w16du:dateUtc="2025-04-22T05:00:00Z">
        <w:r w:rsidDel="0061270C">
          <w:delText>Contains colour-code images of following results:</w:delText>
        </w:r>
      </w:del>
    </w:p>
    <w:p w14:paraId="602086F5" w14:textId="3A661D30" w:rsidR="00A8315B" w:rsidDel="0061270C" w:rsidRDefault="008D7688" w:rsidP="0089133B">
      <w:pPr>
        <w:pStyle w:val="ListParagraph"/>
        <w:numPr>
          <w:ilvl w:val="0"/>
          <w:numId w:val="9"/>
        </w:numPr>
        <w:rPr>
          <w:del w:id="954" w:author="Xufeng Lin" w:date="2025-04-22T15:00:00Z" w16du:dateUtc="2025-04-22T05:00:00Z"/>
        </w:rPr>
      </w:pPr>
      <w:del w:id="955" w:author="Xufeng Lin" w:date="2025-04-22T15:00:00Z" w16du:dateUtc="2025-04-22T05:00:00Z">
        <w:r w:rsidDel="0061270C">
          <w:delText>Coherency:</w:delText>
        </w:r>
        <w:r w:rsidR="001E572C" w:rsidDel="0061270C">
          <w:delText xml:space="preserve"> coherency/alignment of orientation in a local neighbourhood</w:delText>
        </w:r>
      </w:del>
    </w:p>
    <w:p w14:paraId="3424C6DD" w14:textId="00D13861" w:rsidR="008D7688" w:rsidDel="0061270C" w:rsidRDefault="008D7688" w:rsidP="0089133B">
      <w:pPr>
        <w:pStyle w:val="ListParagraph"/>
        <w:numPr>
          <w:ilvl w:val="0"/>
          <w:numId w:val="9"/>
        </w:numPr>
        <w:rPr>
          <w:del w:id="956" w:author="Xufeng Lin" w:date="2025-04-22T15:00:00Z" w16du:dateUtc="2025-04-22T05:00:00Z"/>
        </w:rPr>
      </w:pPr>
      <w:del w:id="957" w:author="Xufeng Lin" w:date="2025-04-22T15:00:00Z" w16du:dateUtc="2025-04-22T05:00:00Z">
        <w:r w:rsidDel="0061270C">
          <w:delText>Colour survey:</w:delText>
        </w:r>
        <w:r w:rsidR="001E572C" w:rsidDel="0061270C">
          <w:delText xml:space="preserve"> same as above in </w:delText>
        </w:r>
        <w:r w:rsidR="005C348B" w:rsidDel="0061270C">
          <w:delText>3</w:delText>
        </w:r>
        <w:r w:rsidR="001E572C" w:rsidDel="0061270C">
          <w:delText>.</w:delText>
        </w:r>
        <w:r w:rsidR="005C348B" w:rsidDel="0061270C">
          <w:delText>m</w:delText>
        </w:r>
      </w:del>
    </w:p>
    <w:p w14:paraId="6712F232" w14:textId="27EB136A" w:rsidR="008D7688" w:rsidDel="0061270C" w:rsidRDefault="008D7688" w:rsidP="0089133B">
      <w:pPr>
        <w:pStyle w:val="ListParagraph"/>
        <w:numPr>
          <w:ilvl w:val="0"/>
          <w:numId w:val="9"/>
        </w:numPr>
        <w:rPr>
          <w:del w:id="958" w:author="Xufeng Lin" w:date="2025-04-22T15:00:00Z" w16du:dateUtc="2025-04-22T05:00:00Z"/>
        </w:rPr>
      </w:pPr>
      <w:del w:id="959" w:author="Xufeng Lin" w:date="2025-04-22T15:00:00Z" w16du:dateUtc="2025-04-22T05:00:00Z">
        <w:r w:rsidDel="0061270C">
          <w:delText xml:space="preserve">Curve map: </w:delText>
        </w:r>
        <w:r w:rsidR="009711E0" w:rsidDel="0061270C">
          <w:delText xml:space="preserve">curvatures of the </w:delText>
        </w:r>
        <w:r w:rsidDel="0061270C">
          <w:delText xml:space="preserve">detected fibres for selected curvature </w:delText>
        </w:r>
        <w:r w:rsidR="009711E0" w:rsidDel="0061270C">
          <w:delText xml:space="preserve">window sizes </w:delText>
        </w:r>
      </w:del>
    </w:p>
    <w:p w14:paraId="3B0DD5A6" w14:textId="4C4D2FF7" w:rsidR="008D7688" w:rsidDel="0061270C" w:rsidRDefault="008D7688" w:rsidP="0089133B">
      <w:pPr>
        <w:pStyle w:val="ListParagraph"/>
        <w:numPr>
          <w:ilvl w:val="0"/>
          <w:numId w:val="9"/>
        </w:numPr>
        <w:rPr>
          <w:del w:id="960" w:author="Xufeng Lin" w:date="2025-04-22T15:00:00Z" w16du:dateUtc="2025-04-22T05:00:00Z"/>
        </w:rPr>
      </w:pPr>
      <w:del w:id="961" w:author="Xufeng Lin" w:date="2025-04-22T15:00:00Z" w16du:dateUtc="2025-04-22T05:00:00Z">
        <w:r w:rsidDel="0061270C">
          <w:delText>Energy</w:delText>
        </w:r>
        <w:r w:rsidR="008564A7" w:rsidDel="0061270C">
          <w:delText>:</w:delText>
        </w:r>
        <w:r w:rsidR="001E572C" w:rsidDel="0061270C">
          <w:delText xml:space="preserve"> magnitude of gradient vector (</w:delText>
        </w:r>
      </w:del>
      <m:oMath>
        <m:sSub>
          <m:sSubPr>
            <m:ctrlPr>
              <w:del w:id="962" w:author="Xufeng Lin" w:date="2025-04-22T15:00:00Z" w16du:dateUtc="2025-04-22T05:00:00Z">
                <w:rPr>
                  <w:rFonts w:ascii="Cambria Math" w:hAnsi="Cambria Math"/>
                  <w:i/>
                </w:rPr>
              </w:del>
            </m:ctrlPr>
          </m:sSubPr>
          <m:e>
            <m:r>
              <w:del w:id="963" w:author="Xufeng Lin" w:date="2025-04-22T15:00:00Z" w16du:dateUtc="2025-04-22T05:00:00Z">
                <w:rPr>
                  <w:rFonts w:ascii="Cambria Math" w:hAnsi="Cambria Math"/>
                </w:rPr>
                <m:t>g</m:t>
              </w:del>
            </m:r>
          </m:e>
          <m:sub>
            <m:r>
              <w:del w:id="964" w:author="Xufeng Lin" w:date="2025-04-22T15:00:00Z" w16du:dateUtc="2025-04-22T05:00:00Z">
                <w:rPr>
                  <w:rFonts w:ascii="Cambria Math" w:hAnsi="Cambria Math"/>
                </w:rPr>
                <m:t>x</m:t>
              </w:del>
            </m:r>
          </m:sub>
        </m:sSub>
        <m:r>
          <w:del w:id="965" w:author="Xufeng Lin" w:date="2025-04-22T15:00:00Z" w16du:dateUtc="2025-04-22T05:00:00Z">
            <w:rPr>
              <w:rFonts w:ascii="Cambria Math" w:hAnsi="Cambria Math"/>
            </w:rPr>
            <m:t xml:space="preserve">, </m:t>
          </w:del>
        </m:r>
        <m:sSub>
          <m:sSubPr>
            <m:ctrlPr>
              <w:del w:id="966" w:author="Xufeng Lin" w:date="2025-04-22T15:00:00Z" w16du:dateUtc="2025-04-22T05:00:00Z">
                <w:rPr>
                  <w:rFonts w:ascii="Cambria Math" w:hAnsi="Cambria Math"/>
                  <w:i/>
                </w:rPr>
              </w:del>
            </m:ctrlPr>
          </m:sSubPr>
          <m:e>
            <m:r>
              <w:del w:id="967" w:author="Xufeng Lin" w:date="2025-04-22T15:00:00Z" w16du:dateUtc="2025-04-22T05:00:00Z">
                <w:rPr>
                  <w:rFonts w:ascii="Cambria Math" w:hAnsi="Cambria Math"/>
                </w:rPr>
                <m:t>g</m:t>
              </w:del>
            </m:r>
          </m:e>
          <m:sub>
            <m:r>
              <w:del w:id="968" w:author="Xufeng Lin" w:date="2025-04-22T15:00:00Z" w16du:dateUtc="2025-04-22T05:00:00Z">
                <w:rPr>
                  <w:rFonts w:ascii="Cambria Math" w:hAnsi="Cambria Math"/>
                </w:rPr>
                <m:t>y</m:t>
              </w:del>
            </m:r>
          </m:sub>
        </m:sSub>
        <m:r>
          <w:del w:id="969" w:author="Xufeng Lin" w:date="2025-04-22T15:00:00Z" w16du:dateUtc="2025-04-22T05:00:00Z">
            <w:rPr>
              <w:rFonts w:ascii="Cambria Math" w:hAnsi="Cambria Math"/>
            </w:rPr>
            <m:t>)</m:t>
          </w:del>
        </m:r>
      </m:oMath>
      <w:del w:id="970" w:author="Xufeng Lin" w:date="2025-04-22T15:00:00Z" w16du:dateUtc="2025-04-22T05:00:00Z">
        <w:r w:rsidR="001E572C" w:rsidDel="0061270C">
          <w:delText xml:space="preserve"> </w:delText>
        </w:r>
      </w:del>
    </w:p>
    <w:p w14:paraId="4E3A6582" w14:textId="2654F284" w:rsidR="008D7688" w:rsidDel="0061270C" w:rsidRDefault="005C348B" w:rsidP="0089133B">
      <w:pPr>
        <w:pStyle w:val="ListParagraph"/>
        <w:numPr>
          <w:ilvl w:val="0"/>
          <w:numId w:val="9"/>
        </w:numPr>
        <w:rPr>
          <w:del w:id="971" w:author="Xufeng Lin" w:date="2025-04-22T15:00:00Z" w16du:dateUtc="2025-04-22T05:00:00Z"/>
        </w:rPr>
      </w:pPr>
      <w:del w:id="972" w:author="Xufeng Lin" w:date="2025-04-22T15:00:00Z" w16du:dateUtc="2025-04-22T05:00:00Z">
        <w:r w:rsidDel="0061270C">
          <w:delText xml:space="preserve">GapImage: </w:delText>
        </w:r>
        <w:r w:rsidR="008D7688" w:rsidDel="0061270C">
          <w:delText xml:space="preserve">Map of tissue gaps (red) – based on </w:delText>
        </w:r>
        <w:r w:rsidDel="0061270C">
          <w:delText>non-segmented</w:delText>
        </w:r>
        <w:r w:rsidR="008D7688" w:rsidDel="0061270C">
          <w:delText xml:space="preserve"> image</w:delText>
        </w:r>
      </w:del>
    </w:p>
    <w:p w14:paraId="093F3BD2" w14:textId="2173DF5C" w:rsidR="008D7688" w:rsidDel="0061270C" w:rsidRDefault="005C348B" w:rsidP="0089133B">
      <w:pPr>
        <w:pStyle w:val="ListParagraph"/>
        <w:numPr>
          <w:ilvl w:val="0"/>
          <w:numId w:val="9"/>
        </w:numPr>
        <w:rPr>
          <w:del w:id="973" w:author="Xufeng Lin" w:date="2025-04-22T15:00:00Z" w16du:dateUtc="2025-04-22T05:00:00Z"/>
        </w:rPr>
      </w:pPr>
      <w:del w:id="974" w:author="Xufeng Lin" w:date="2025-04-22T15:00:00Z" w16du:dateUtc="2025-04-22T05:00:00Z">
        <w:r w:rsidDel="0061270C">
          <w:delText xml:space="preserve">GapImage_intra_gaps: </w:delText>
        </w:r>
        <w:r w:rsidR="008D7688" w:rsidDel="0061270C">
          <w:delText>Map of intra</w:delText>
        </w:r>
        <w:r w:rsidR="009711E0" w:rsidDel="0061270C">
          <w:delText>-</w:delText>
        </w:r>
        <w:r w:rsidR="008D7688" w:rsidDel="0061270C">
          <w:delText>fibre gaps (green) – based on segmentation ROI</w:delText>
        </w:r>
      </w:del>
    </w:p>
    <w:p w14:paraId="7945075E" w14:textId="1128926E" w:rsidR="008D7688" w:rsidDel="0061270C" w:rsidRDefault="008D7688" w:rsidP="0089133B">
      <w:pPr>
        <w:pStyle w:val="ListParagraph"/>
        <w:numPr>
          <w:ilvl w:val="0"/>
          <w:numId w:val="9"/>
        </w:numPr>
        <w:rPr>
          <w:del w:id="975" w:author="Xufeng Lin" w:date="2025-04-22T15:00:00Z" w16du:dateUtc="2025-04-22T05:00:00Z"/>
        </w:rPr>
      </w:pPr>
      <w:del w:id="976" w:author="Xufeng Lin" w:date="2025-04-22T15:00:00Z" w16du:dateUtc="2025-04-22T05:00:00Z">
        <w:r w:rsidDel="0061270C">
          <w:delText>Length map</w:delText>
        </w:r>
        <w:r w:rsidR="008564A7" w:rsidDel="0061270C">
          <w:delText>:</w:delText>
        </w:r>
        <w:r w:rsidR="001E572C" w:rsidDel="0061270C">
          <w:delText xml:space="preserve"> </w:delText>
        </w:r>
        <w:r w:rsidR="00CD18FA" w:rsidDel="0061270C">
          <w:delText>higher intensity values represent longer fibres. The image intensities are stored as unsigned 16-bit integers. Best viewed in ImageJ/FIJI.</w:delText>
        </w:r>
      </w:del>
    </w:p>
    <w:p w14:paraId="7972FD7F" w14:textId="238A388B" w:rsidR="008D7688" w:rsidDel="0061270C" w:rsidRDefault="008D7688" w:rsidP="0089133B">
      <w:pPr>
        <w:pStyle w:val="ListParagraph"/>
        <w:numPr>
          <w:ilvl w:val="0"/>
          <w:numId w:val="9"/>
        </w:numPr>
        <w:rPr>
          <w:del w:id="977" w:author="Xufeng Lin" w:date="2025-04-22T15:00:00Z" w16du:dateUtc="2025-04-22T05:00:00Z"/>
        </w:rPr>
      </w:pPr>
      <w:del w:id="978" w:author="Xufeng Lin" w:date="2025-04-22T15:00:00Z" w16du:dateUtc="2025-04-22T05:00:00Z">
        <w:r w:rsidDel="0061270C">
          <w:delText>Mask: detected fibres and fibre branches</w:delText>
        </w:r>
      </w:del>
    </w:p>
    <w:p w14:paraId="2AF55555" w14:textId="610E0C41" w:rsidR="008D7688" w:rsidDel="0061270C" w:rsidRDefault="008D7688" w:rsidP="0089133B">
      <w:pPr>
        <w:pStyle w:val="ListParagraph"/>
        <w:numPr>
          <w:ilvl w:val="0"/>
          <w:numId w:val="9"/>
        </w:numPr>
        <w:rPr>
          <w:del w:id="979" w:author="Xufeng Lin" w:date="2025-04-22T15:00:00Z" w16du:dateUtc="2025-04-22T05:00:00Z"/>
        </w:rPr>
      </w:pPr>
      <w:del w:id="980" w:author="Xufeng Lin" w:date="2025-04-22T15:00:00Z" w16du:dateUtc="2025-04-22T05:00:00Z">
        <w:r w:rsidDel="0061270C">
          <w:delText>Orientation</w:delText>
        </w:r>
        <w:r w:rsidR="008564A7" w:rsidDel="0061270C">
          <w:delText>:</w:delText>
        </w:r>
        <w:r w:rsidR="001E572C" w:rsidDel="0061270C">
          <w:delText xml:space="preserve"> </w:delText>
        </w:r>
        <w:r w:rsidR="00CD18FA" w:rsidDel="0061270C">
          <w:delText xml:space="preserve">orientation angles in </w:delText>
        </w:r>
        <w:r w:rsidR="00CD18FA" w:rsidRPr="00CD18FA" w:rsidDel="0061270C">
          <w:delText>radians</w:delText>
        </w:r>
        <w:r w:rsidR="00CD18FA" w:rsidDel="0061270C">
          <w:delText xml:space="preserve"> ranging from </w:delText>
        </w:r>
      </w:del>
      <m:oMath>
        <m:r>
          <w:del w:id="981" w:author="Xufeng Lin" w:date="2025-04-22T15:00:00Z" w16du:dateUtc="2025-04-22T05:00:00Z">
            <w:rPr>
              <w:rFonts w:ascii="Cambria Math" w:hAnsi="Cambria Math"/>
            </w:rPr>
            <m:t>-</m:t>
          </w:del>
        </m:r>
        <m:f>
          <m:fPr>
            <m:ctrlPr>
              <w:del w:id="982" w:author="Xufeng Lin" w:date="2025-04-22T15:00:00Z" w16du:dateUtc="2025-04-22T05:00:00Z">
                <w:rPr>
                  <w:rFonts w:ascii="Cambria Math" w:hAnsi="Cambria Math"/>
                  <w:i/>
                </w:rPr>
              </w:del>
            </m:ctrlPr>
          </m:fPr>
          <m:num>
            <m:r>
              <w:del w:id="983" w:author="Xufeng Lin" w:date="2025-04-22T15:00:00Z" w16du:dateUtc="2025-04-22T05:00:00Z">
                <w:rPr>
                  <w:rFonts w:ascii="Cambria Math" w:hAnsi="Cambria Math"/>
                </w:rPr>
                <m:t>π</m:t>
              </w:del>
            </m:r>
          </m:num>
          <m:den>
            <m:r>
              <w:del w:id="984" w:author="Xufeng Lin" w:date="2025-04-22T15:00:00Z" w16du:dateUtc="2025-04-22T05:00:00Z">
                <w:rPr>
                  <w:rFonts w:ascii="Cambria Math" w:hAnsi="Cambria Math"/>
                </w:rPr>
                <m:t>2</m:t>
              </w:del>
            </m:r>
          </m:den>
        </m:f>
      </m:oMath>
      <w:del w:id="985" w:author="Xufeng Lin" w:date="2025-04-22T15:00:00Z" w16du:dateUtc="2025-04-22T05:00:00Z">
        <w:r w:rsidR="00CD18FA" w:rsidDel="0061270C">
          <w:delText xml:space="preserve"> to </w:delText>
        </w:r>
      </w:del>
      <m:oMath>
        <m:f>
          <m:fPr>
            <m:ctrlPr>
              <w:del w:id="986" w:author="Xufeng Lin" w:date="2025-04-22T15:00:00Z" w16du:dateUtc="2025-04-22T05:00:00Z">
                <w:rPr>
                  <w:rFonts w:ascii="Cambria Math" w:hAnsi="Cambria Math"/>
                  <w:i/>
                </w:rPr>
              </w:del>
            </m:ctrlPr>
          </m:fPr>
          <m:num>
            <m:r>
              <w:del w:id="987" w:author="Xufeng Lin" w:date="2025-04-22T15:00:00Z" w16du:dateUtc="2025-04-22T05:00:00Z">
                <w:rPr>
                  <w:rFonts w:ascii="Cambria Math" w:hAnsi="Cambria Math"/>
                </w:rPr>
                <m:t>π</m:t>
              </w:del>
            </m:r>
          </m:num>
          <m:den>
            <m:r>
              <w:del w:id="988" w:author="Xufeng Lin" w:date="2025-04-22T15:00:00Z" w16du:dateUtc="2025-04-22T05:00:00Z">
                <w:rPr>
                  <w:rFonts w:ascii="Cambria Math" w:hAnsi="Cambria Math"/>
                </w:rPr>
                <m:t>2</m:t>
              </w:del>
            </m:r>
          </m:den>
        </m:f>
      </m:oMath>
      <w:del w:id="989" w:author="Xufeng Lin" w:date="2025-04-22T15:00:00Z" w16du:dateUtc="2025-04-22T05:00:00Z">
        <w:r w:rsidR="00CD18FA" w:rsidDel="0061270C">
          <w:delText>.</w:delText>
        </w:r>
      </w:del>
    </w:p>
    <w:p w14:paraId="2F6D044E" w14:textId="547AF0FC" w:rsidR="008D7688" w:rsidDel="0061270C" w:rsidRDefault="008D7688" w:rsidP="0089133B">
      <w:pPr>
        <w:pStyle w:val="ListParagraph"/>
        <w:numPr>
          <w:ilvl w:val="0"/>
          <w:numId w:val="9"/>
        </w:numPr>
        <w:rPr>
          <w:del w:id="990" w:author="Xufeng Lin" w:date="2025-04-22T15:00:00Z" w16du:dateUtc="2025-04-22T05:00:00Z"/>
        </w:rPr>
      </w:pPr>
      <w:del w:id="991" w:author="Xufeng Lin" w:date="2025-04-22T15:00:00Z" w16du:dateUtc="2025-04-22T05:00:00Z">
        <w:r w:rsidDel="0061270C">
          <w:delText>Skeleton: shows branchpoints (yellow circles) and endpoints (red circles) of detected fibre spines</w:delText>
        </w:r>
      </w:del>
    </w:p>
    <w:p w14:paraId="4A2BB8F3" w14:textId="34EDF903" w:rsidR="008D7688" w:rsidRPr="00A8315B" w:rsidDel="0061270C" w:rsidRDefault="008D7688" w:rsidP="0089133B">
      <w:pPr>
        <w:pStyle w:val="ListParagraph"/>
        <w:numPr>
          <w:ilvl w:val="0"/>
          <w:numId w:val="9"/>
        </w:numPr>
        <w:rPr>
          <w:del w:id="992" w:author="Xufeng Lin" w:date="2025-04-22T15:00:00Z" w16du:dateUtc="2025-04-22T05:00:00Z"/>
        </w:rPr>
      </w:pPr>
      <w:del w:id="993" w:author="Xufeng Lin" w:date="2025-04-22T15:00:00Z" w16du:dateUtc="2025-04-22T05:00:00Z">
        <w:r w:rsidDel="0061270C">
          <w:delText xml:space="preserve">Width: </w:delText>
        </w:r>
        <w:r w:rsidRPr="00071564" w:rsidDel="0061270C">
          <w:delText xml:space="preserve">ridge detection results with </w:delText>
        </w:r>
        <w:r w:rsidDel="0061270C">
          <w:delText xml:space="preserve">the </w:delText>
        </w:r>
        <w:r w:rsidRPr="00071564" w:rsidDel="0061270C">
          <w:delText>estimated</w:delText>
        </w:r>
        <w:r w:rsidDel="0061270C">
          <w:delText xml:space="preserve"> ridge</w:delText>
        </w:r>
        <w:r w:rsidRPr="00071564" w:rsidDel="0061270C">
          <w:delText xml:space="preserve"> width</w:delText>
        </w:r>
      </w:del>
    </w:p>
    <w:p w14:paraId="256F2A0A" w14:textId="6FF4ADE1" w:rsidR="00A8315B" w:rsidRPr="008564A7" w:rsidDel="0061270C" w:rsidRDefault="00A8315B" w:rsidP="0089133B">
      <w:pPr>
        <w:pStyle w:val="ListParagraph"/>
        <w:numPr>
          <w:ilvl w:val="0"/>
          <w:numId w:val="8"/>
        </w:numPr>
        <w:rPr>
          <w:del w:id="994" w:author="Xufeng Lin" w:date="2025-04-22T15:00:00Z" w16du:dateUtc="2025-04-22T05:00:00Z"/>
          <w:b/>
          <w:bCs/>
        </w:rPr>
      </w:pPr>
      <w:del w:id="995" w:author="Xufeng Lin" w:date="2025-04-22T15:00:00Z" w16du:dateUtc="2025-04-22T05:00:00Z">
        <w:r w:rsidRPr="008564A7" w:rsidDel="0061270C">
          <w:rPr>
            <w:b/>
            <w:bCs/>
          </w:rPr>
          <w:delText>HDM</w:delText>
        </w:r>
      </w:del>
    </w:p>
    <w:p w14:paraId="34AC8BD0" w14:textId="68DA4C3D" w:rsidR="00A8315B" w:rsidDel="0061270C" w:rsidRDefault="00733AFB" w:rsidP="0089133B">
      <w:pPr>
        <w:pStyle w:val="ListParagraph"/>
        <w:ind w:left="360"/>
        <w:rPr>
          <w:del w:id="996" w:author="Xufeng Lin" w:date="2025-04-22T15:00:00Z" w16du:dateUtc="2025-04-22T05:00:00Z"/>
        </w:rPr>
      </w:pPr>
      <w:del w:id="997" w:author="Xufeng Lin" w:date="2025-04-22T15:00:00Z" w16du:dateUtc="2025-04-22T05:00:00Z">
        <w:r w:rsidDel="0061270C">
          <w:delText>S</w:delText>
        </w:r>
        <w:r w:rsidR="00A8315B" w:rsidRPr="00071564" w:rsidDel="0061270C">
          <w:delText>tores the high</w:delText>
        </w:r>
        <w:r w:rsidR="008D7688" w:rsidDel="0061270C">
          <w:delText>-</w:delText>
        </w:r>
        <w:r w:rsidR="00A8315B" w:rsidRPr="00071564" w:rsidDel="0061270C">
          <w:delText xml:space="preserve">density matrix areas </w:delText>
        </w:r>
        <w:r w:rsidR="000C3F01" w:rsidDel="0061270C">
          <w:delText>as defined in Parameters.yml</w:delText>
        </w:r>
      </w:del>
    </w:p>
    <w:p w14:paraId="28962DEA" w14:textId="68ACD33F" w:rsidR="00A8315B" w:rsidRPr="008564A7" w:rsidDel="0061270C" w:rsidRDefault="00A8315B" w:rsidP="0089133B">
      <w:pPr>
        <w:pStyle w:val="ListParagraph"/>
        <w:numPr>
          <w:ilvl w:val="0"/>
          <w:numId w:val="8"/>
        </w:numPr>
        <w:rPr>
          <w:del w:id="998" w:author="Xufeng Lin" w:date="2025-04-22T15:00:00Z" w16du:dateUtc="2025-04-22T05:00:00Z"/>
          <w:b/>
          <w:bCs/>
        </w:rPr>
      </w:pPr>
      <w:del w:id="999" w:author="Xufeng Lin" w:date="2025-04-22T15:00:00Z" w16du:dateUtc="2025-04-22T05:00:00Z">
        <w:r w:rsidRPr="008564A7" w:rsidDel="0061270C">
          <w:rPr>
            <w:b/>
            <w:bCs/>
          </w:rPr>
          <w:delText>Masks</w:delText>
        </w:r>
      </w:del>
    </w:p>
    <w:p w14:paraId="637B44B0" w14:textId="5CD374CF" w:rsidR="00A8315B" w:rsidDel="0061270C" w:rsidRDefault="00733AFB" w:rsidP="000C3F01">
      <w:pPr>
        <w:pStyle w:val="ListParagraph"/>
        <w:ind w:left="360"/>
        <w:rPr>
          <w:del w:id="1000" w:author="Xufeng Lin" w:date="2025-04-22T15:00:00Z" w16du:dateUtc="2025-04-22T05:00:00Z"/>
        </w:rPr>
      </w:pPr>
      <w:del w:id="1001" w:author="Xufeng Lin" w:date="2025-04-22T15:00:00Z" w16du:dateUtc="2025-04-22T05:00:00Z">
        <w:r w:rsidDel="0061270C">
          <w:delText>S</w:delText>
        </w:r>
        <w:r w:rsidR="00A8315B" w:rsidRPr="00071564" w:rsidDel="0061270C">
          <w:delText>tores the results of ridge detection</w:delText>
        </w:r>
        <w:r w:rsidR="000C3F01" w:rsidDel="0061270C">
          <w:delText xml:space="preserve"> and of the</w:delText>
        </w:r>
        <w:r w:rsidR="00A8315B" w:rsidRPr="00071564" w:rsidDel="0061270C">
          <w:delText xml:space="preserve"> gap analysis in the 'GapAnalysis' folder.</w:delText>
        </w:r>
        <w:r w:rsidR="000C3F01" w:rsidDel="0061270C">
          <w:delText xml:space="preserve"> The ‘GapAnalysis’ folder</w:delText>
        </w:r>
        <w:r w:rsidR="00A8315B" w:rsidRPr="00071564" w:rsidDel="0061270C">
          <w:delText xml:space="preserve"> compris</w:delText>
        </w:r>
        <w:r w:rsidR="000C3F01" w:rsidDel="0061270C">
          <w:delText xml:space="preserve">es </w:delText>
        </w:r>
        <w:r w:rsidR="00A8315B" w:rsidDel="0061270C">
          <w:delText>of</w:delText>
        </w:r>
        <w:r w:rsidR="00A8315B" w:rsidRPr="00071564" w:rsidDel="0061270C">
          <w:delText xml:space="preserve"> two output images for each image</w:delText>
        </w:r>
        <w:r w:rsidR="000C3F01" w:rsidDel="0061270C">
          <w:delText xml:space="preserve">. </w:delText>
        </w:r>
        <w:r w:rsidR="00A8315B" w:rsidRPr="00071564" w:rsidDel="0061270C">
          <w:delText>One image features red circles, visualizing</w:delText>
        </w:r>
        <w:r w:rsidR="000C3F01" w:rsidDel="0061270C">
          <w:delText xml:space="preserve"> the</w:delText>
        </w:r>
        <w:r w:rsidR="00A8315B" w:rsidRPr="00071564" w:rsidDel="0061270C">
          <w:delText xml:space="preserve"> </w:delText>
        </w:r>
        <w:r w:rsidR="000C3F01" w:rsidDel="0061270C">
          <w:delText xml:space="preserve">gaps between fibres of the non-segmented image. </w:delText>
        </w:r>
        <w:r w:rsidR="00A8315B" w:rsidRPr="00071564" w:rsidDel="0061270C">
          <w:delText xml:space="preserve"> </w:delText>
        </w:r>
      </w:del>
    </w:p>
    <w:p w14:paraId="5DB97C93" w14:textId="6B5E1EB0" w:rsidR="00A8315B" w:rsidDel="0061270C" w:rsidRDefault="00A8315B" w:rsidP="0089133B">
      <w:pPr>
        <w:pStyle w:val="ListParagraph"/>
        <w:ind w:left="360"/>
        <w:rPr>
          <w:del w:id="1002" w:author="Xufeng Lin" w:date="2025-04-22T15:00:00Z" w16du:dateUtc="2025-04-22T05:00:00Z"/>
        </w:rPr>
      </w:pPr>
      <w:del w:id="1003" w:author="Xufeng Lin" w:date="2025-04-22T15:00:00Z" w16du:dateUtc="2025-04-22T05:00:00Z">
        <w:r w:rsidRPr="00071564" w:rsidDel="0061270C">
          <w:delText xml:space="preserve">The </w:delText>
        </w:r>
        <w:r w:rsidR="000C3F01" w:rsidDel="0061270C">
          <w:delText>second</w:delText>
        </w:r>
        <w:r w:rsidRPr="00071564" w:rsidDel="0061270C">
          <w:delText xml:space="preserve"> image shows green circles depicting gaps within collagen fibr</w:delText>
        </w:r>
        <w:r w:rsidDel="0061270C">
          <w:delText>e</w:delText>
        </w:r>
        <w:r w:rsidRPr="00071564" w:rsidDel="0061270C">
          <w:delText xml:space="preserve"> areas</w:delText>
        </w:r>
        <w:r w:rsidDel="0061270C">
          <w:delText xml:space="preserve"> (intra</w:delText>
        </w:r>
        <w:r w:rsidR="000C3F01" w:rsidDel="0061270C">
          <w:delText>-</w:delText>
        </w:r>
        <w:r w:rsidDel="0061270C">
          <w:delText>collagen gaps)</w:delText>
        </w:r>
        <w:r w:rsidR="000C3F01" w:rsidDel="0061270C">
          <w:delText xml:space="preserve"> of the segmented image</w:delText>
        </w:r>
        <w:r w:rsidRPr="00071564" w:rsidDel="0061270C">
          <w:delText>.</w:delText>
        </w:r>
        <w:r w:rsidRPr="00071564" w:rsidDel="0061270C">
          <w:tab/>
        </w:r>
      </w:del>
    </w:p>
    <w:p w14:paraId="528EF4AB" w14:textId="775616BE" w:rsidR="00A8315B" w:rsidRPr="008564A7" w:rsidDel="0061270C" w:rsidRDefault="00886E12" w:rsidP="0089133B">
      <w:pPr>
        <w:pStyle w:val="ListParagraph"/>
        <w:numPr>
          <w:ilvl w:val="0"/>
          <w:numId w:val="8"/>
        </w:numPr>
        <w:rPr>
          <w:del w:id="1004" w:author="Xufeng Lin" w:date="2025-04-22T15:00:00Z" w16du:dateUtc="2025-04-22T05:00:00Z"/>
          <w:b/>
          <w:bCs/>
        </w:rPr>
      </w:pPr>
      <w:del w:id="1005" w:author="Xufeng Lin" w:date="2025-04-22T15:00:00Z" w16du:dateUtc="2025-04-22T05:00:00Z">
        <w:r w:rsidDel="0061270C">
          <w:rPr>
            <w:rFonts w:hint="eastAsia"/>
            <w:b/>
            <w:bCs/>
            <w:lang w:eastAsia="zh-CN"/>
          </w:rPr>
          <w:delText>Fibres</w:delText>
        </w:r>
      </w:del>
    </w:p>
    <w:p w14:paraId="514D1DBC" w14:textId="0093A90D" w:rsidR="00A8315B" w:rsidDel="0061270C" w:rsidRDefault="00733AFB" w:rsidP="0089133B">
      <w:pPr>
        <w:pStyle w:val="ListParagraph"/>
        <w:ind w:left="360"/>
        <w:rPr>
          <w:del w:id="1006" w:author="Xufeng Lin" w:date="2025-04-22T15:00:00Z" w16du:dateUtc="2025-04-22T05:00:00Z"/>
        </w:rPr>
      </w:pPr>
      <w:del w:id="1007" w:author="Xufeng Lin" w:date="2025-04-22T15:00:00Z" w16du:dateUtc="2025-04-22T05:00:00Z">
        <w:r w:rsidDel="0061270C">
          <w:delText>S</w:delText>
        </w:r>
        <w:r w:rsidR="00A8315B" w:rsidRPr="00071564" w:rsidDel="0061270C">
          <w:delText xml:space="preserve">tores the visualization results of ridge detection </w:delText>
        </w:r>
        <w:r w:rsidR="00A8315B" w:rsidDel="0061270C">
          <w:delText>as an overlay with</w:delText>
        </w:r>
        <w:r w:rsidR="00A8315B" w:rsidRPr="00071564" w:rsidDel="0061270C">
          <w:delText xml:space="preserve"> the original image.</w:delText>
        </w:r>
      </w:del>
    </w:p>
    <w:p w14:paraId="0765FFD8" w14:textId="2B327007" w:rsidR="0007724C" w:rsidRPr="008564A7" w:rsidDel="0061270C" w:rsidRDefault="00071564" w:rsidP="0089133B">
      <w:pPr>
        <w:pStyle w:val="ListParagraph"/>
        <w:numPr>
          <w:ilvl w:val="0"/>
          <w:numId w:val="8"/>
        </w:numPr>
        <w:rPr>
          <w:del w:id="1008" w:author="Xufeng Lin" w:date="2025-04-22T15:00:00Z" w16du:dateUtc="2025-04-22T05:00:00Z"/>
          <w:b/>
          <w:bCs/>
        </w:rPr>
      </w:pPr>
      <w:del w:id="1009" w:author="Xufeng Lin" w:date="2025-04-22T15:00:00Z" w16du:dateUtc="2025-04-22T05:00:00Z">
        <w:r w:rsidRPr="008564A7" w:rsidDel="0061270C">
          <w:rPr>
            <w:b/>
            <w:bCs/>
          </w:rPr>
          <w:delText xml:space="preserve">ROIs </w:delText>
        </w:r>
      </w:del>
    </w:p>
    <w:p w14:paraId="41C630F5" w14:textId="32F52A80" w:rsidR="0007724C" w:rsidDel="0061270C" w:rsidRDefault="00733AFB" w:rsidP="0089133B">
      <w:pPr>
        <w:pStyle w:val="ListParagraph"/>
        <w:ind w:left="360"/>
        <w:rPr>
          <w:del w:id="1010" w:author="Xufeng Lin" w:date="2025-04-22T15:00:00Z" w16du:dateUtc="2025-04-22T05:00:00Z"/>
        </w:rPr>
      </w:pPr>
      <w:del w:id="1011" w:author="Xufeng Lin" w:date="2025-04-22T15:00:00Z" w16du:dateUtc="2025-04-22T05:00:00Z">
        <w:r w:rsidDel="0061270C">
          <w:delText>S</w:delText>
        </w:r>
        <w:r w:rsidR="00071564" w:rsidRPr="00071564" w:rsidDel="0061270C">
          <w:delText xml:space="preserve">tores the </w:delText>
        </w:r>
        <w:r w:rsidR="00B92868" w:rsidDel="0061270C">
          <w:delText xml:space="preserve">results of the image segmentation. </w:delText>
        </w:r>
      </w:del>
    </w:p>
    <w:p w14:paraId="6C801963" w14:textId="1893970C" w:rsidR="00A8315B" w:rsidRPr="008564A7" w:rsidDel="0061270C" w:rsidRDefault="00886E12" w:rsidP="0089133B">
      <w:pPr>
        <w:pStyle w:val="ListParagraph"/>
        <w:numPr>
          <w:ilvl w:val="0"/>
          <w:numId w:val="8"/>
        </w:numPr>
        <w:rPr>
          <w:del w:id="1012" w:author="Xufeng Lin" w:date="2025-04-22T15:00:00Z" w16du:dateUtc="2025-04-22T05:00:00Z"/>
          <w:b/>
          <w:bCs/>
        </w:rPr>
      </w:pPr>
      <w:del w:id="1013" w:author="Xufeng Lin" w:date="2025-04-22T15:00:00Z" w16du:dateUtc="2025-04-22T05:00:00Z">
        <w:r w:rsidRPr="00886E12" w:rsidDel="0061270C">
          <w:rPr>
            <w:b/>
            <w:bCs/>
          </w:rPr>
          <w:delText>QuantificationResults</w:delText>
        </w:r>
        <w:r w:rsidR="00071564" w:rsidRPr="008564A7" w:rsidDel="0061270C">
          <w:rPr>
            <w:b/>
            <w:bCs/>
          </w:rPr>
          <w:delText>.csv</w:delText>
        </w:r>
      </w:del>
    </w:p>
    <w:p w14:paraId="5B391710" w14:textId="3B4C8F1A" w:rsidR="00E11A98" w:rsidDel="0061270C" w:rsidRDefault="00733AFB" w:rsidP="00E11A98">
      <w:pPr>
        <w:pStyle w:val="ListParagraph"/>
        <w:ind w:left="360"/>
        <w:rPr>
          <w:del w:id="1014" w:author="Xufeng Lin" w:date="2025-04-22T15:00:00Z" w16du:dateUtc="2025-04-22T05:00:00Z"/>
        </w:rPr>
      </w:pPr>
      <w:del w:id="1015" w:author="Xufeng Lin" w:date="2025-04-22T15:00:00Z" w16du:dateUtc="2025-04-22T05:00:00Z">
        <w:r w:rsidDel="0061270C">
          <w:delText>C</w:delText>
        </w:r>
        <w:r w:rsidR="00071564" w:rsidRPr="00071564" w:rsidDel="0061270C">
          <w:delText xml:space="preserve">ontains all resultant image statistics. </w:delText>
        </w:r>
        <w:r w:rsidR="00CB1A82" w:rsidDel="0061270C">
          <w:delText xml:space="preserve">Please refer to the section ‘List of </w:delText>
        </w:r>
      </w:del>
      <w:del w:id="1016" w:author="Xufeng Lin" w:date="2025-04-22T13:15:00Z" w16du:dateUtc="2025-04-22T03:15:00Z">
        <w:r w:rsidR="00CB1A82" w:rsidDel="00B46B84">
          <w:delText>P-</w:delText>
        </w:r>
      </w:del>
      <w:del w:id="1017" w:author="Xufeng Lin" w:date="2025-04-22T15:00:00Z" w16du:dateUtc="2025-04-22T05:00:00Z">
        <w:r w:rsidR="00CB1A82" w:rsidDel="0061270C">
          <w:delText xml:space="preserve">Cabana read-outs’ for a detailed explanation of analysis results. </w:delText>
        </w:r>
      </w:del>
    </w:p>
    <w:p w14:paraId="135F549E" w14:textId="5DD7F800" w:rsidR="00F32503" w:rsidDel="0061270C" w:rsidRDefault="00E11A98" w:rsidP="005418D2">
      <w:pPr>
        <w:rPr>
          <w:del w:id="1018" w:author="Xufeng Lin" w:date="2025-04-22T15:00:00Z" w16du:dateUtc="2025-04-22T05:00:00Z"/>
          <w:rFonts w:hint="eastAsia"/>
        </w:rPr>
      </w:pPr>
      <w:del w:id="1019" w:author="Xufeng Lin" w:date="2025-04-22T15:00:00Z" w16du:dateUtc="2025-04-22T05:00:00Z">
        <w:r w:rsidDel="0061270C">
          <w:delText>‘Output’ also contains the</w:delText>
        </w:r>
        <w:r w:rsidR="00733AFB" w:rsidDel="0061270C">
          <w:delText xml:space="preserve"> file</w:delText>
        </w:r>
        <w:r w:rsidDel="0061270C">
          <w:delText xml:space="preserve"> version_params.yaml showing all parameters used for the analysis run.</w:delText>
        </w:r>
      </w:del>
    </w:p>
    <w:p w14:paraId="379CD5AC" w14:textId="77777777" w:rsidR="00CB1A82" w:rsidRDefault="00CB1A82" w:rsidP="005418D2">
      <w:pPr>
        <w:rPr>
          <w:rFonts w:hint="eastAsia"/>
          <w:lang w:eastAsia="zh-CN"/>
        </w:rPr>
      </w:pPr>
    </w:p>
    <w:p w14:paraId="6E566885" w14:textId="1EF50137" w:rsidR="00313B0F" w:rsidDel="0061270C" w:rsidRDefault="00CB1A82" w:rsidP="00C80D4B">
      <w:pPr>
        <w:pStyle w:val="Heading1"/>
        <w:numPr>
          <w:ilvl w:val="0"/>
          <w:numId w:val="37"/>
        </w:numPr>
        <w:rPr>
          <w:del w:id="1020" w:author="Xufeng Lin" w:date="2025-04-22T15:01:00Z" w16du:dateUtc="2025-04-22T05:01:00Z"/>
        </w:rPr>
        <w:pPrChange w:id="1021" w:author="Xufeng Lin" w:date="2025-04-22T15:43:00Z" w16du:dateUtc="2025-04-22T05:43:00Z">
          <w:pPr/>
        </w:pPrChange>
      </w:pPr>
      <w:del w:id="1022" w:author="Xufeng Lin" w:date="2025-04-22T13:14:00Z" w16du:dateUtc="2025-04-22T03:14:00Z">
        <w:r w:rsidDel="00B46B84">
          <w:delText>P-C</w:delText>
        </w:r>
      </w:del>
      <w:del w:id="1023" w:author="Xufeng Lin" w:date="2025-04-22T15:01:00Z" w16du:dateUtc="2025-04-22T05:01:00Z">
        <w:r w:rsidDel="0061270C">
          <w:delText xml:space="preserve">abana </w:delText>
        </w:r>
        <w:r w:rsidR="00313B0F" w:rsidDel="0061270C">
          <w:delText>Error messages</w:delText>
        </w:r>
      </w:del>
    </w:p>
    <w:p w14:paraId="59DAAE60" w14:textId="1B06F328" w:rsidR="00313B0F" w:rsidRPr="00313B0F" w:rsidDel="0061270C" w:rsidRDefault="00313B0F" w:rsidP="00C80D4B">
      <w:pPr>
        <w:pStyle w:val="Heading1"/>
        <w:numPr>
          <w:ilvl w:val="0"/>
          <w:numId w:val="37"/>
        </w:numPr>
        <w:rPr>
          <w:del w:id="1024" w:author="Xufeng Lin" w:date="2025-04-22T15:01:00Z" w16du:dateUtc="2025-04-22T05:01:00Z"/>
        </w:rPr>
        <w:pPrChange w:id="1025" w:author="Xufeng Lin" w:date="2025-04-22T15:43:00Z" w16du:dateUtc="2025-04-22T05:43:00Z">
          <w:pPr>
            <w:pStyle w:val="ListParagraph"/>
            <w:numPr>
              <w:numId w:val="21"/>
            </w:numPr>
            <w:ind w:left="360" w:hanging="360"/>
          </w:pPr>
        </w:pPrChange>
      </w:pPr>
      <w:del w:id="1026" w:author="Xufeng Lin" w:date="2025-04-22T15:01:00Z" w16du:dateUtc="2025-04-22T05:01:00Z">
        <w:r w:rsidRPr="00313B0F" w:rsidDel="0061270C">
          <w:delText>Please note that the default allowable image size is 2048*2048 px, but an image may also be rejected if it contains too much dark background (i.e.</w:delText>
        </w:r>
        <w:r w:rsidR="001F6A88" w:rsidDel="0061270C">
          <w:delText>,</w:delText>
        </w:r>
        <w:r w:rsidRPr="00313B0F" w:rsidDel="0061270C">
          <w:delText xml:space="preserve"> the percentage of pixels less than </w:delText>
        </w:r>
        <w:r w:rsidR="00365769" w:rsidDel="0061270C">
          <w:delText>5</w:delText>
        </w:r>
        <w:r w:rsidR="00365769" w:rsidRPr="00313B0F" w:rsidDel="0061270C">
          <w:delText xml:space="preserve"> </w:delText>
        </w:r>
        <w:r w:rsidRPr="00313B0F" w:rsidDel="0061270C">
          <w:delText xml:space="preserve">is larger than </w:delText>
        </w:r>
        <w:r w:rsidR="00365769" w:rsidRPr="00313B0F" w:rsidDel="0061270C">
          <w:delText>9</w:delText>
        </w:r>
        <w:r w:rsidR="00365769" w:rsidDel="0061270C">
          <w:delText>9</w:delText>
        </w:r>
        <w:r w:rsidRPr="00313B0F" w:rsidDel="0061270C">
          <w:delText>%), as the algorithm may determine that there are insufficient regions of interest to analyse.</w:delText>
        </w:r>
      </w:del>
    </w:p>
    <w:p w14:paraId="1FFBFDF1" w14:textId="68BA45DF" w:rsidR="004B626F" w:rsidDel="0061270C" w:rsidRDefault="004B626F" w:rsidP="00C80D4B">
      <w:pPr>
        <w:pStyle w:val="Heading1"/>
        <w:numPr>
          <w:ilvl w:val="0"/>
          <w:numId w:val="37"/>
        </w:numPr>
        <w:rPr>
          <w:del w:id="1027" w:author="Xufeng Lin" w:date="2025-04-22T15:01:00Z" w16du:dateUtc="2025-04-22T05:01:00Z"/>
        </w:rPr>
        <w:pPrChange w:id="1028" w:author="Xufeng Lin" w:date="2025-04-22T15:43:00Z" w16du:dateUtc="2025-04-22T05:43:00Z">
          <w:pPr>
            <w:pStyle w:val="ListParagraph"/>
            <w:numPr>
              <w:numId w:val="21"/>
            </w:numPr>
            <w:ind w:left="360" w:hanging="360"/>
          </w:pPr>
        </w:pPrChange>
      </w:pPr>
      <w:del w:id="1029" w:author="Xufeng Lin" w:date="2025-04-22T15:01:00Z" w16du:dateUtc="2025-04-22T05:01:00Z">
        <w:r w:rsidDel="0061270C">
          <w:delText xml:space="preserve">If </w:delText>
        </w:r>
      </w:del>
      <w:del w:id="1030" w:author="Xufeng Lin" w:date="2025-04-22T13:15:00Z" w16du:dateUtc="2025-04-22T03:15:00Z">
        <w:r w:rsidR="006128EB" w:rsidDel="00B46B84">
          <w:rPr>
            <w:rFonts w:hint="eastAsia"/>
            <w:lang w:eastAsia="zh-CN"/>
          </w:rPr>
          <w:delText>P-</w:delText>
        </w:r>
      </w:del>
      <w:del w:id="1031" w:author="Xufeng Lin" w:date="2025-04-22T15:01:00Z" w16du:dateUtc="2025-04-22T05:01:00Z">
        <w:r w:rsidDel="0061270C">
          <w:delText xml:space="preserve">Cabana crashes before the processing has been completed, it can be restarted to continue at the last processed image. </w:delText>
        </w:r>
      </w:del>
      <w:del w:id="1032" w:author="Xufeng Lin" w:date="2025-04-22T13:15:00Z" w16du:dateUtc="2025-04-22T03:15:00Z">
        <w:r w:rsidR="006128EB" w:rsidDel="00B46B84">
          <w:rPr>
            <w:rFonts w:hint="eastAsia"/>
            <w:lang w:eastAsia="zh-CN"/>
          </w:rPr>
          <w:delText>P-</w:delText>
        </w:r>
      </w:del>
      <w:del w:id="1033" w:author="Xufeng Lin" w:date="2025-04-22T15:01:00Z" w16du:dateUtc="2025-04-22T05:01:00Z">
        <w:r w:rsidDel="0061270C">
          <w:delText>Cabana automatically generates a checkpoint file to which it refers when the process is restarted.</w:delText>
        </w:r>
      </w:del>
    </w:p>
    <w:p w14:paraId="14CFA7F9" w14:textId="5D54523A" w:rsidR="008564A7" w:rsidRPr="00CB1A82" w:rsidDel="0061270C" w:rsidRDefault="002E337A" w:rsidP="00C80D4B">
      <w:pPr>
        <w:pStyle w:val="Heading1"/>
        <w:numPr>
          <w:ilvl w:val="0"/>
          <w:numId w:val="37"/>
        </w:numPr>
        <w:rPr>
          <w:del w:id="1034" w:author="Xufeng Lin" w:date="2025-04-22T15:01:00Z" w16du:dateUtc="2025-04-22T05:01:00Z"/>
        </w:rPr>
        <w:pPrChange w:id="1035" w:author="Xufeng Lin" w:date="2025-04-22T15:43:00Z" w16du:dateUtc="2025-04-22T05:43:00Z">
          <w:pPr>
            <w:pStyle w:val="ListParagraph"/>
            <w:numPr>
              <w:numId w:val="21"/>
            </w:numPr>
            <w:ind w:left="360" w:hanging="360"/>
          </w:pPr>
        </w:pPrChange>
      </w:pPr>
      <w:del w:id="1036" w:author="Xufeng Lin" w:date="2025-04-22T15:01:00Z" w16du:dateUtc="2025-04-22T05:01:00Z">
        <w:r w:rsidRPr="002E337A" w:rsidDel="0061270C">
          <w:delText xml:space="preserve">Images are processed in </w:delText>
        </w:r>
        <w:r w:rsidDel="0061270C">
          <w:delText>batches</w:delText>
        </w:r>
        <w:r w:rsidRPr="002E337A" w:rsidDel="0061270C">
          <w:delText xml:space="preserve"> of 5 at a time. While this may add a small additional computational load, it </w:delText>
        </w:r>
        <w:r w:rsidDel="0061270C">
          <w:delText>enables</w:delText>
        </w:r>
        <w:r w:rsidRPr="002E337A" w:rsidDel="0061270C">
          <w:delText xml:space="preserve"> the user to resume from the previous batch in case of any errors.</w:delText>
        </w:r>
      </w:del>
    </w:p>
    <w:p w14:paraId="114B8A14" w14:textId="1BEFB70D" w:rsidR="00CB1A82" w:rsidDel="0061270C" w:rsidRDefault="00CB1A82" w:rsidP="00C80D4B">
      <w:pPr>
        <w:pStyle w:val="Heading1"/>
        <w:numPr>
          <w:ilvl w:val="0"/>
          <w:numId w:val="37"/>
        </w:numPr>
        <w:rPr>
          <w:del w:id="1037" w:author="Xufeng Lin" w:date="2025-04-22T15:01:00Z" w16du:dateUtc="2025-04-22T05:01:00Z"/>
          <w:rFonts w:hint="eastAsia"/>
          <w:lang w:eastAsia="zh-CN"/>
        </w:rPr>
        <w:pPrChange w:id="1038" w:author="Xufeng Lin" w:date="2025-04-22T15:43:00Z" w16du:dateUtc="2025-04-22T05:43:00Z">
          <w:pPr/>
        </w:pPrChange>
      </w:pPr>
    </w:p>
    <w:p w14:paraId="71E1127B" w14:textId="71954386" w:rsidR="00CB1A82" w:rsidDel="0061270C" w:rsidRDefault="00CB1A82" w:rsidP="00C80D4B">
      <w:pPr>
        <w:pStyle w:val="Heading1"/>
        <w:numPr>
          <w:ilvl w:val="0"/>
          <w:numId w:val="37"/>
        </w:numPr>
        <w:rPr>
          <w:del w:id="1039" w:author="Xufeng Lin" w:date="2025-04-22T15:01:00Z" w16du:dateUtc="2025-04-22T05:01:00Z"/>
        </w:rPr>
        <w:pPrChange w:id="1040" w:author="Xufeng Lin" w:date="2025-04-22T15:43:00Z" w16du:dateUtc="2025-04-22T05:43:00Z">
          <w:pPr/>
        </w:pPrChange>
      </w:pPr>
    </w:p>
    <w:p w14:paraId="1EF5308F" w14:textId="064C6870" w:rsidR="00CB1A82" w:rsidDel="0061270C" w:rsidRDefault="00CB1A82" w:rsidP="00C80D4B">
      <w:pPr>
        <w:pStyle w:val="Heading1"/>
        <w:numPr>
          <w:ilvl w:val="0"/>
          <w:numId w:val="37"/>
        </w:numPr>
        <w:rPr>
          <w:del w:id="1041" w:author="Xufeng Lin" w:date="2025-04-22T15:01:00Z" w16du:dateUtc="2025-04-22T05:01:00Z"/>
        </w:rPr>
        <w:pPrChange w:id="1042" w:author="Xufeng Lin" w:date="2025-04-22T15:43:00Z" w16du:dateUtc="2025-04-22T05:43:00Z">
          <w:pPr/>
        </w:pPrChange>
      </w:pPr>
    </w:p>
    <w:p w14:paraId="2F103E15" w14:textId="707476E7" w:rsidR="00CB1A82" w:rsidDel="0061270C" w:rsidRDefault="00CB1A82" w:rsidP="00C80D4B">
      <w:pPr>
        <w:pStyle w:val="Heading1"/>
        <w:numPr>
          <w:ilvl w:val="0"/>
          <w:numId w:val="37"/>
        </w:numPr>
        <w:rPr>
          <w:del w:id="1043" w:author="Xufeng Lin" w:date="2025-04-22T15:01:00Z" w16du:dateUtc="2025-04-22T05:01:00Z"/>
        </w:rPr>
        <w:pPrChange w:id="1044" w:author="Xufeng Lin" w:date="2025-04-22T15:43:00Z" w16du:dateUtc="2025-04-22T05:43:00Z">
          <w:pPr/>
        </w:pPrChange>
      </w:pPr>
    </w:p>
    <w:p w14:paraId="032F7FB1" w14:textId="3F027740" w:rsidR="00CB1A82" w:rsidDel="0061270C" w:rsidRDefault="00CB1A82" w:rsidP="00C80D4B">
      <w:pPr>
        <w:pStyle w:val="Heading1"/>
        <w:numPr>
          <w:ilvl w:val="0"/>
          <w:numId w:val="37"/>
        </w:numPr>
        <w:rPr>
          <w:del w:id="1045" w:author="Xufeng Lin" w:date="2025-04-22T15:01:00Z" w16du:dateUtc="2025-04-22T05:01:00Z"/>
        </w:rPr>
        <w:pPrChange w:id="1046" w:author="Xufeng Lin" w:date="2025-04-22T15:43:00Z" w16du:dateUtc="2025-04-22T05:43:00Z">
          <w:pPr/>
        </w:pPrChange>
      </w:pPr>
    </w:p>
    <w:p w14:paraId="1DE824B8" w14:textId="20ED10ED" w:rsidR="00CB1A82" w:rsidDel="0061270C" w:rsidRDefault="00CB1A82" w:rsidP="00C80D4B">
      <w:pPr>
        <w:pStyle w:val="Heading1"/>
        <w:numPr>
          <w:ilvl w:val="0"/>
          <w:numId w:val="37"/>
        </w:numPr>
        <w:rPr>
          <w:del w:id="1047" w:author="Xufeng Lin" w:date="2025-04-22T15:01:00Z" w16du:dateUtc="2025-04-22T05:01:00Z"/>
        </w:rPr>
        <w:pPrChange w:id="1048" w:author="Xufeng Lin" w:date="2025-04-22T15:43:00Z" w16du:dateUtc="2025-04-22T05:43:00Z">
          <w:pPr/>
        </w:pPrChange>
      </w:pPr>
    </w:p>
    <w:p w14:paraId="2E5B3D6D" w14:textId="41AF0E9E" w:rsidR="00CB1A82" w:rsidDel="0061270C" w:rsidRDefault="00CB1A82" w:rsidP="00C80D4B">
      <w:pPr>
        <w:pStyle w:val="Heading1"/>
        <w:numPr>
          <w:ilvl w:val="0"/>
          <w:numId w:val="37"/>
        </w:numPr>
        <w:rPr>
          <w:del w:id="1049" w:author="Xufeng Lin" w:date="2025-04-22T15:01:00Z" w16du:dateUtc="2025-04-22T05:01:00Z"/>
        </w:rPr>
        <w:pPrChange w:id="1050" w:author="Xufeng Lin" w:date="2025-04-22T15:43:00Z" w16du:dateUtc="2025-04-22T05:43:00Z">
          <w:pPr/>
        </w:pPrChange>
      </w:pPr>
    </w:p>
    <w:p w14:paraId="0C7AA817" w14:textId="73D097EA" w:rsidR="00CB1A82" w:rsidDel="0061270C" w:rsidRDefault="00CB1A82" w:rsidP="00C80D4B">
      <w:pPr>
        <w:pStyle w:val="Heading1"/>
        <w:numPr>
          <w:ilvl w:val="0"/>
          <w:numId w:val="37"/>
        </w:numPr>
        <w:rPr>
          <w:del w:id="1051" w:author="Xufeng Lin" w:date="2025-04-22T15:01:00Z" w16du:dateUtc="2025-04-22T05:01:00Z"/>
        </w:rPr>
        <w:pPrChange w:id="1052" w:author="Xufeng Lin" w:date="2025-04-22T15:43:00Z" w16du:dateUtc="2025-04-22T05:43:00Z">
          <w:pPr/>
        </w:pPrChange>
      </w:pPr>
    </w:p>
    <w:p w14:paraId="08179378" w14:textId="6EAF14C0" w:rsidR="00CB1A82" w:rsidDel="0061270C" w:rsidRDefault="00CB1A82" w:rsidP="00C80D4B">
      <w:pPr>
        <w:pStyle w:val="Heading1"/>
        <w:numPr>
          <w:ilvl w:val="0"/>
          <w:numId w:val="37"/>
        </w:numPr>
        <w:rPr>
          <w:del w:id="1053" w:author="Xufeng Lin" w:date="2025-04-22T15:01:00Z" w16du:dateUtc="2025-04-22T05:01:00Z"/>
        </w:rPr>
        <w:pPrChange w:id="1054" w:author="Xufeng Lin" w:date="2025-04-22T15:43:00Z" w16du:dateUtc="2025-04-22T05:43:00Z">
          <w:pPr/>
        </w:pPrChange>
      </w:pPr>
    </w:p>
    <w:p w14:paraId="714CCCD0" w14:textId="287AF4F4" w:rsidR="00CB1A82" w:rsidDel="0061270C" w:rsidRDefault="00CB1A82" w:rsidP="00C80D4B">
      <w:pPr>
        <w:pStyle w:val="Heading1"/>
        <w:numPr>
          <w:ilvl w:val="0"/>
          <w:numId w:val="37"/>
        </w:numPr>
        <w:rPr>
          <w:del w:id="1055" w:author="Xufeng Lin" w:date="2025-04-22T15:01:00Z" w16du:dateUtc="2025-04-22T05:01:00Z"/>
        </w:rPr>
        <w:pPrChange w:id="1056" w:author="Xufeng Lin" w:date="2025-04-22T15:43:00Z" w16du:dateUtc="2025-04-22T05:43:00Z">
          <w:pPr/>
        </w:pPrChange>
      </w:pPr>
    </w:p>
    <w:p w14:paraId="63550966" w14:textId="39ED637F" w:rsidR="00CB1A82" w:rsidDel="0061270C" w:rsidRDefault="00CB1A82" w:rsidP="00C80D4B">
      <w:pPr>
        <w:pStyle w:val="Heading1"/>
        <w:numPr>
          <w:ilvl w:val="0"/>
          <w:numId w:val="37"/>
        </w:numPr>
        <w:rPr>
          <w:del w:id="1057" w:author="Xufeng Lin" w:date="2025-04-22T15:01:00Z" w16du:dateUtc="2025-04-22T05:01:00Z"/>
        </w:rPr>
        <w:pPrChange w:id="1058" w:author="Xufeng Lin" w:date="2025-04-22T15:43:00Z" w16du:dateUtc="2025-04-22T05:43:00Z">
          <w:pPr/>
        </w:pPrChange>
      </w:pPr>
    </w:p>
    <w:p w14:paraId="1FD3973C" w14:textId="630ED11B" w:rsidR="00CB1A82" w:rsidDel="0061270C" w:rsidRDefault="00CB1A82" w:rsidP="00C80D4B">
      <w:pPr>
        <w:pStyle w:val="Heading1"/>
        <w:numPr>
          <w:ilvl w:val="0"/>
          <w:numId w:val="37"/>
        </w:numPr>
        <w:rPr>
          <w:del w:id="1059" w:author="Xufeng Lin" w:date="2025-04-22T15:01:00Z" w16du:dateUtc="2025-04-22T05:01:00Z"/>
        </w:rPr>
        <w:pPrChange w:id="1060" w:author="Xufeng Lin" w:date="2025-04-22T15:43:00Z" w16du:dateUtc="2025-04-22T05:43:00Z">
          <w:pPr/>
        </w:pPrChange>
      </w:pPr>
    </w:p>
    <w:p w14:paraId="07F1FE90" w14:textId="4A78EE12" w:rsidR="00CB1A82" w:rsidDel="0061270C" w:rsidRDefault="00CB1A82" w:rsidP="00C80D4B">
      <w:pPr>
        <w:pStyle w:val="Heading1"/>
        <w:numPr>
          <w:ilvl w:val="0"/>
          <w:numId w:val="37"/>
        </w:numPr>
        <w:rPr>
          <w:del w:id="1061" w:author="Xufeng Lin" w:date="2025-04-22T15:01:00Z" w16du:dateUtc="2025-04-22T05:01:00Z"/>
        </w:rPr>
        <w:pPrChange w:id="1062" w:author="Xufeng Lin" w:date="2025-04-22T15:43:00Z" w16du:dateUtc="2025-04-22T05:43:00Z">
          <w:pPr/>
        </w:pPrChange>
      </w:pPr>
    </w:p>
    <w:p w14:paraId="72340CA2" w14:textId="6F370409" w:rsidR="00CB1A82" w:rsidDel="0061270C" w:rsidRDefault="00CB1A82" w:rsidP="00C80D4B">
      <w:pPr>
        <w:pStyle w:val="Heading1"/>
        <w:numPr>
          <w:ilvl w:val="0"/>
          <w:numId w:val="37"/>
        </w:numPr>
        <w:rPr>
          <w:del w:id="1063" w:author="Xufeng Lin" w:date="2025-04-22T15:01:00Z" w16du:dateUtc="2025-04-22T05:01:00Z"/>
        </w:rPr>
        <w:pPrChange w:id="1064" w:author="Xufeng Lin" w:date="2025-04-22T15:43:00Z" w16du:dateUtc="2025-04-22T05:43:00Z">
          <w:pPr/>
        </w:pPrChange>
      </w:pPr>
    </w:p>
    <w:p w14:paraId="0A4D93BD" w14:textId="2CA2BB91" w:rsidR="00CB1A82" w:rsidDel="0061270C" w:rsidRDefault="00CB1A82" w:rsidP="00C80D4B">
      <w:pPr>
        <w:pStyle w:val="Heading1"/>
        <w:numPr>
          <w:ilvl w:val="0"/>
          <w:numId w:val="37"/>
        </w:numPr>
        <w:rPr>
          <w:del w:id="1065" w:author="Xufeng Lin" w:date="2025-04-22T15:01:00Z" w16du:dateUtc="2025-04-22T05:01:00Z"/>
        </w:rPr>
        <w:pPrChange w:id="1066" w:author="Xufeng Lin" w:date="2025-04-22T15:43:00Z" w16du:dateUtc="2025-04-22T05:43:00Z">
          <w:pPr/>
        </w:pPrChange>
      </w:pPr>
    </w:p>
    <w:p w14:paraId="18D6CEB1" w14:textId="1E30CCFB" w:rsidR="00CB1A82" w:rsidDel="0061270C" w:rsidRDefault="00CB1A82" w:rsidP="00C80D4B">
      <w:pPr>
        <w:pStyle w:val="Heading1"/>
        <w:numPr>
          <w:ilvl w:val="0"/>
          <w:numId w:val="37"/>
        </w:numPr>
        <w:rPr>
          <w:del w:id="1067" w:author="Xufeng Lin" w:date="2025-04-22T15:01:00Z" w16du:dateUtc="2025-04-22T05:01:00Z"/>
        </w:rPr>
        <w:pPrChange w:id="1068" w:author="Xufeng Lin" w:date="2025-04-22T15:43:00Z" w16du:dateUtc="2025-04-22T05:43:00Z">
          <w:pPr/>
        </w:pPrChange>
      </w:pPr>
    </w:p>
    <w:p w14:paraId="2F4AF225" w14:textId="701AE28C" w:rsidR="00697C70" w:rsidRPr="00697C70" w:rsidRDefault="00CB1A82" w:rsidP="00C80D4B">
      <w:pPr>
        <w:pStyle w:val="Heading1"/>
        <w:rPr>
          <w:rFonts w:hint="eastAsia"/>
          <w:lang w:eastAsia="zh-CN"/>
        </w:rPr>
        <w:pPrChange w:id="1069" w:author="Xufeng Lin" w:date="2025-04-22T15:45:00Z" w16du:dateUtc="2025-04-22T05:45:00Z">
          <w:pPr>
            <w:pStyle w:val="Heading2"/>
          </w:pPr>
        </w:pPrChange>
      </w:pPr>
      <w:del w:id="1070" w:author="Xufeng Lin" w:date="2025-04-22T15:40:00Z" w16du:dateUtc="2025-04-22T05:40:00Z">
        <w:r w:rsidDel="00697C70">
          <w:delText xml:space="preserve">LIST OF </w:delText>
        </w:r>
      </w:del>
      <w:del w:id="1071" w:author="Xufeng Lin" w:date="2025-04-22T13:14:00Z" w16du:dateUtc="2025-04-22T03:14:00Z">
        <w:r w:rsidDel="00B46B84">
          <w:delText>P-</w:delText>
        </w:r>
      </w:del>
      <w:del w:id="1072" w:author="Xufeng Lin" w:date="2025-04-22T15:40:00Z" w16du:dateUtc="2025-04-22T05:40:00Z">
        <w:r w:rsidDel="00697C70">
          <w:delText>CABANA READ-OUTS (QuantificationResults.csv)</w:delText>
        </w:r>
      </w:del>
      <w:bookmarkStart w:id="1073" w:name="_Toc196229409"/>
      <w:ins w:id="1074" w:author="Xufeng Lin" w:date="2025-04-22T15:44:00Z" w16du:dateUtc="2025-04-22T05:44:00Z">
        <w:r w:rsidR="00C80D4B">
          <w:rPr>
            <w:rFonts w:hint="eastAsia"/>
            <w:lang w:eastAsia="zh-CN"/>
          </w:rPr>
          <w:t>4.</w:t>
        </w:r>
      </w:ins>
      <w:ins w:id="1075" w:author="Xufeng Lin" w:date="2025-04-22T15:40:00Z" w16du:dateUtc="2025-04-22T05:40:00Z">
        <w:r w:rsidR="00697C70">
          <w:rPr>
            <w:rFonts w:hint="eastAsia"/>
            <w:lang w:eastAsia="zh-CN"/>
          </w:rPr>
          <w:t xml:space="preserve"> </w:t>
        </w:r>
      </w:ins>
      <w:ins w:id="1076" w:author="Xufeng Lin" w:date="2025-04-22T15:47:00Z" w16du:dateUtc="2025-04-22T05:47:00Z">
        <w:r w:rsidR="00FD17B2">
          <w:t xml:space="preserve">List of Cabana </w:t>
        </w:r>
      </w:ins>
      <w:ins w:id="1077" w:author="Xufeng Lin" w:date="2025-04-22T15:49:00Z" w16du:dateUtc="2025-04-22T05:49:00Z">
        <w:r w:rsidR="00C232D6">
          <w:rPr>
            <w:rFonts w:hint="eastAsia"/>
            <w:lang w:eastAsia="zh-CN"/>
          </w:rPr>
          <w:t>R</w:t>
        </w:r>
      </w:ins>
      <w:ins w:id="1078" w:author="Xufeng Lin" w:date="2025-04-22T15:47:00Z" w16du:dateUtc="2025-04-22T05:47:00Z">
        <w:r w:rsidR="00FD17B2">
          <w:t>ead-outs</w:t>
        </w:r>
        <w:r w:rsidR="00FD17B2">
          <w:rPr>
            <w:rFonts w:hint="eastAsia"/>
            <w:lang w:eastAsia="zh-CN"/>
          </w:rPr>
          <w:t xml:space="preserve"> </w:t>
        </w:r>
      </w:ins>
      <w:ins w:id="1079" w:author="Xufeng Lin" w:date="2025-04-22T15:41:00Z" w16du:dateUtc="2025-04-22T05:41:00Z">
        <w:r w:rsidR="00C80D4B">
          <w:rPr>
            <w:rFonts w:hint="eastAsia"/>
            <w:lang w:eastAsia="zh-CN"/>
          </w:rPr>
          <w:t>(QuantificationResults.csv)</w:t>
        </w:r>
      </w:ins>
      <w:bookmarkEnd w:id="1073"/>
    </w:p>
    <w:p w14:paraId="0144FB3F" w14:textId="77777777" w:rsidR="00CB1A82" w:rsidRPr="002154CC" w:rsidRDefault="00CB1A82" w:rsidP="00CB1A82">
      <w:r w:rsidRPr="002154CC">
        <w:t xml:space="preserve">Values referring to </w:t>
      </w:r>
      <w:r w:rsidRPr="002154CC">
        <w:rPr>
          <w:i/>
        </w:rPr>
        <w:t>WIDTH</w:t>
      </w:r>
      <w:r w:rsidRPr="002154CC">
        <w:t xml:space="preserve">, </w:t>
      </w:r>
      <w:r w:rsidRPr="002154CC">
        <w:rPr>
          <w:i/>
        </w:rPr>
        <w:t>ROI</w:t>
      </w:r>
      <w:r w:rsidRPr="002154CC">
        <w:t xml:space="preserve"> and </w:t>
      </w:r>
      <w:r w:rsidRPr="002154CC">
        <w:rPr>
          <w:i/>
        </w:rPr>
        <w:t>HDM</w:t>
      </w:r>
      <w:r w:rsidRPr="002154CC">
        <w:t xml:space="preserve"> are based on the following outputs:</w:t>
      </w:r>
    </w:p>
    <w:p w14:paraId="4E675A55" w14:textId="77777777" w:rsidR="00CB1A82" w:rsidRDefault="00CB1A82" w:rsidP="00CB1A82">
      <w:pPr>
        <w:pStyle w:val="ListParagraph"/>
        <w:numPr>
          <w:ilvl w:val="0"/>
          <w:numId w:val="45"/>
        </w:numPr>
        <w:spacing w:after="200" w:line="276" w:lineRule="auto"/>
      </w:pPr>
      <w:r>
        <w:t>WIDTH: Values based on ridge detection (found in images named `*_Width.png` within the “Exports” folder).</w:t>
      </w:r>
    </w:p>
    <w:p w14:paraId="6E013C6E" w14:textId="77777777" w:rsidR="00CB1A82" w:rsidRDefault="00CB1A82" w:rsidP="00CB1A82">
      <w:pPr>
        <w:pStyle w:val="ListParagraph"/>
        <w:numPr>
          <w:ilvl w:val="0"/>
          <w:numId w:val="45"/>
        </w:numPr>
        <w:spacing w:after="200" w:line="276" w:lineRule="auto"/>
      </w:pPr>
      <w:r>
        <w:t>ROI: Values based on segmented images (located in the “ROI” folder).</w:t>
      </w:r>
    </w:p>
    <w:p w14:paraId="40782D30" w14:textId="77777777" w:rsidR="00CB1A82" w:rsidRDefault="00CB1A82" w:rsidP="00CB1A82">
      <w:pPr>
        <w:pStyle w:val="ListParagraph"/>
        <w:numPr>
          <w:ilvl w:val="0"/>
          <w:numId w:val="45"/>
        </w:numPr>
        <w:spacing w:after="200" w:line="276" w:lineRule="auto"/>
      </w:pPr>
      <w:r>
        <w:t>HDM: Values derived from the High-Density Matrix (HDM), represented as non-black areas</w:t>
      </w:r>
      <w:r>
        <w:rPr>
          <w:rFonts w:hint="eastAsia"/>
          <w:lang w:eastAsia="zh-CN"/>
        </w:rPr>
        <w:t>/</w:t>
      </w:r>
      <w:r>
        <w:t>pixels in images from the “HDM” folder.</w:t>
      </w:r>
    </w:p>
    <w:p w14:paraId="5D6A738F" w14:textId="7B267F3E" w:rsidR="00CB1A82" w:rsidRDefault="00C80D4B" w:rsidP="00CB1A82">
      <w:pPr>
        <w:pStyle w:val="Heading2"/>
        <w:rPr>
          <w:rFonts w:hint="eastAsia"/>
          <w:lang w:eastAsia="zh-CN"/>
        </w:rPr>
      </w:pPr>
      <w:bookmarkStart w:id="1080" w:name="_Toc196229410"/>
      <w:ins w:id="1081" w:author="Xufeng Lin" w:date="2025-04-22T15:44:00Z" w16du:dateUtc="2025-04-22T05:44:00Z">
        <w:r>
          <w:rPr>
            <w:rFonts w:hint="eastAsia"/>
            <w:lang w:eastAsia="zh-CN"/>
          </w:rPr>
          <w:t xml:space="preserve">4.1 </w:t>
        </w:r>
      </w:ins>
      <w:ins w:id="1082" w:author="Xufeng Lin" w:date="2025-04-22T15:42:00Z" w16du:dateUtc="2025-04-22T05:42:00Z">
        <w:r>
          <w:rPr>
            <w:rFonts w:hint="eastAsia"/>
            <w:lang w:eastAsia="zh-CN"/>
          </w:rPr>
          <w:t>Statistics Interpretation</w:t>
        </w:r>
      </w:ins>
      <w:del w:id="1083" w:author="Xufeng Lin" w:date="2025-04-22T15:42:00Z" w16du:dateUtc="2025-04-22T05:42:00Z">
        <w:r w:rsidR="00CB1A82" w:rsidDel="00C80D4B">
          <w:delText>RESULTS</w:delText>
        </w:r>
      </w:del>
      <w:r w:rsidR="00CB1A82">
        <w:t xml:space="preserve"> </w:t>
      </w:r>
      <w:del w:id="1084" w:author="Xufeng Lin" w:date="2025-04-22T15:42:00Z" w16du:dateUtc="2025-04-22T05:42:00Z">
        <w:r w:rsidR="00CB1A82" w:rsidDel="00C80D4B">
          <w:delText>AND CALCULATIONS</w:delText>
        </w:r>
      </w:del>
      <w:ins w:id="1085" w:author="Xufeng Lin" w:date="2025-04-22T15:42:00Z" w16du:dateUtc="2025-04-22T05:42:00Z">
        <w:r>
          <w:rPr>
            <w:rFonts w:hint="eastAsia"/>
            <w:lang w:eastAsia="zh-CN"/>
          </w:rPr>
          <w:t>and Calculations</w:t>
        </w:r>
      </w:ins>
      <w:bookmarkEnd w:id="1080"/>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976"/>
        <w:gridCol w:w="4212"/>
      </w:tblGrid>
      <w:tr w:rsidR="00CB1A82" w14:paraId="4F145CF0" w14:textId="77777777" w:rsidTr="00C21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E02F15" w14:textId="77777777" w:rsidR="00CB1A82" w:rsidRDefault="00CB1A82" w:rsidP="00C21E82">
            <w:r>
              <w:t>Result</w:t>
            </w:r>
          </w:p>
        </w:tc>
        <w:tc>
          <w:tcPr>
            <w:tcW w:w="2976" w:type="dxa"/>
          </w:tcPr>
          <w:p w14:paraId="4E7B1551" w14:textId="77777777" w:rsidR="00CB1A82" w:rsidRDefault="00CB1A82" w:rsidP="00C21E82">
            <w:pPr>
              <w:cnfStyle w:val="100000000000" w:firstRow="1" w:lastRow="0" w:firstColumn="0" w:lastColumn="0" w:oddVBand="0" w:evenVBand="0" w:oddHBand="0" w:evenHBand="0" w:firstRowFirstColumn="0" w:firstRowLastColumn="0" w:lastRowFirstColumn="0" w:lastRowLastColumn="0"/>
            </w:pPr>
            <w:r>
              <w:t>Meaning</w:t>
            </w:r>
          </w:p>
        </w:tc>
        <w:tc>
          <w:tcPr>
            <w:tcW w:w="4212" w:type="dxa"/>
          </w:tcPr>
          <w:p w14:paraId="62ED9259" w14:textId="77777777" w:rsidR="00CB1A82" w:rsidRDefault="00CB1A82" w:rsidP="00C21E82">
            <w:pPr>
              <w:cnfStyle w:val="100000000000" w:firstRow="1" w:lastRow="0" w:firstColumn="0" w:lastColumn="0" w:oddVBand="0" w:evenVBand="0" w:oddHBand="0" w:evenHBand="0" w:firstRowFirstColumn="0" w:firstRowLastColumn="0" w:lastRowFirstColumn="0" w:lastRowLastColumn="0"/>
            </w:pPr>
            <w:r>
              <w:t>Calculation Method</w:t>
            </w:r>
          </w:p>
        </w:tc>
      </w:tr>
      <w:tr w:rsidR="00CB1A82" w14:paraId="5245DBD5"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5B3E3FA6" w14:textId="77777777" w:rsidR="00CB1A82" w:rsidRDefault="00CB1A82" w:rsidP="00C21E82">
            <w:r>
              <w:t>Total Image Area (µm²)</w:t>
            </w:r>
          </w:p>
        </w:tc>
        <w:tc>
          <w:tcPr>
            <w:tcW w:w="2976" w:type="dxa"/>
            <w:tcBorders>
              <w:top w:val="none" w:sz="0" w:space="0" w:color="auto"/>
              <w:bottom w:val="none" w:sz="0" w:space="0" w:color="auto"/>
            </w:tcBorders>
          </w:tcPr>
          <w:p w14:paraId="7E1CA2A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Total image area in microns²</w:t>
            </w:r>
          </w:p>
        </w:tc>
        <w:tc>
          <w:tcPr>
            <w:tcW w:w="4212" w:type="dxa"/>
            <w:tcBorders>
              <w:top w:val="none" w:sz="0" w:space="0" w:color="auto"/>
              <w:bottom w:val="none" w:sz="0" w:space="0" w:color="auto"/>
              <w:right w:val="none" w:sz="0" w:space="0" w:color="auto"/>
            </w:tcBorders>
          </w:tcPr>
          <w:p w14:paraId="2B9A1C8B" w14:textId="74B6ABBE" w:rsidR="00CB1A82" w:rsidRDefault="00CB1A82" w:rsidP="00C21E82">
            <w:pPr>
              <w:cnfStyle w:val="000000100000" w:firstRow="0" w:lastRow="0" w:firstColumn="0" w:lastColumn="0" w:oddVBand="0" w:evenVBand="0" w:oddHBand="1" w:evenHBand="0" w:firstRowFirstColumn="0" w:firstRowLastColumn="0" w:lastRowFirstColumn="0" w:lastRowLastColumn="0"/>
            </w:pPr>
            <w:r>
              <w:t>Total number of pixels × (Image Resolution (µm/pp))</w:t>
            </w:r>
            <w:r w:rsidRPr="00CC358A">
              <w:rPr>
                <w:vertAlign w:val="superscript"/>
              </w:rPr>
              <w:t xml:space="preserve"> 2</w:t>
            </w:r>
          </w:p>
        </w:tc>
      </w:tr>
      <w:tr w:rsidR="00CB1A82" w14:paraId="7084FC49"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5D0F6453" w14:textId="77777777" w:rsidR="00CB1A82" w:rsidRDefault="00CB1A82" w:rsidP="00C21E82">
            <w:r>
              <w:t>Fibre Area (HDM, µm²)</w:t>
            </w:r>
          </w:p>
        </w:tc>
        <w:tc>
          <w:tcPr>
            <w:tcW w:w="2976" w:type="dxa"/>
          </w:tcPr>
          <w:p w14:paraId="3288BE36"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Projected area of detected ridge spines, typically one pixel wide.</w:t>
            </w:r>
          </w:p>
        </w:tc>
        <w:tc>
          <w:tcPr>
            <w:tcW w:w="4212" w:type="dxa"/>
          </w:tcPr>
          <w:p w14:paraId="42F5F356" w14:textId="261A664E" w:rsidR="00CB1A82" w:rsidRDefault="00CB1A82" w:rsidP="00C21E82">
            <w:pPr>
              <w:cnfStyle w:val="000000000000" w:firstRow="0" w:lastRow="0" w:firstColumn="0" w:lastColumn="0" w:oddVBand="0" w:evenVBand="0" w:oddHBand="0" w:evenHBand="0" w:firstRowFirstColumn="0" w:firstRowLastColumn="0" w:lastRowFirstColumn="0" w:lastRowLastColumn="0"/>
            </w:pPr>
            <w:r>
              <w:t>Number of HDM pixels × (Image Resolution (µm/pp))</w:t>
            </w:r>
            <w:r w:rsidRPr="00CC358A">
              <w:rPr>
                <w:vertAlign w:val="superscript"/>
              </w:rPr>
              <w:t xml:space="preserve"> 2</w:t>
            </w:r>
          </w:p>
        </w:tc>
      </w:tr>
      <w:tr w:rsidR="00CB1A82" w14:paraId="0950ADD5"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38CF78C0" w14:textId="77777777" w:rsidR="00CB1A82" w:rsidRDefault="00CB1A82" w:rsidP="00C21E82">
            <w:r>
              <w:t>% HDM Area</w:t>
            </w:r>
          </w:p>
        </w:tc>
        <w:tc>
          <w:tcPr>
            <w:tcW w:w="2976" w:type="dxa"/>
            <w:tcBorders>
              <w:top w:val="none" w:sz="0" w:space="0" w:color="auto"/>
              <w:bottom w:val="none" w:sz="0" w:space="0" w:color="auto"/>
            </w:tcBorders>
          </w:tcPr>
          <w:p w14:paraId="0A583DE3"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Percentage of the image area covered by HDM.</w:t>
            </w:r>
          </w:p>
        </w:tc>
        <w:tc>
          <w:tcPr>
            <w:tcW w:w="4212" w:type="dxa"/>
            <w:tcBorders>
              <w:top w:val="none" w:sz="0" w:space="0" w:color="auto"/>
              <w:bottom w:val="none" w:sz="0" w:space="0" w:color="auto"/>
              <w:right w:val="none" w:sz="0" w:space="0" w:color="auto"/>
            </w:tcBorders>
          </w:tcPr>
          <w:p w14:paraId="764AE2A9"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 xml:space="preserve">High-density matrix areas are obtained </w:t>
            </w:r>
            <w:r>
              <w:rPr>
                <w:rFonts w:hint="eastAsia"/>
                <w:lang w:eastAsia="zh-CN"/>
              </w:rPr>
              <w:t>using the following three steps</w:t>
            </w:r>
            <w:r w:rsidRPr="002154CC">
              <w:t>:</w:t>
            </w:r>
          </w:p>
          <w:p w14:paraId="31E66C40" w14:textId="77777777" w:rsidR="00CB1A82" w:rsidRPr="002154CC" w:rsidRDefault="00CB1A82" w:rsidP="00CB1A82">
            <w:pPr>
              <w:numPr>
                <w:ilvl w:val="0"/>
                <w:numId w:val="10"/>
              </w:numPr>
              <w:cnfStyle w:val="000000100000" w:firstRow="0" w:lastRow="0" w:firstColumn="0" w:lastColumn="0" w:oddVBand="0" w:evenVBand="0" w:oddHBand="1" w:evenHBand="0" w:firstRowFirstColumn="0" w:firstRowLastColumn="0" w:lastRowFirstColumn="0" w:lastRowLastColumn="0"/>
            </w:pPr>
            <w:r w:rsidRPr="002154CC">
              <w:t xml:space="preserve">Set pixels outside the range [0, maxDisHDM] to 0, where maxDisHDMis the value of “Maximum Display HDM” parameter specified in </w:t>
            </w:r>
            <w:r>
              <w:t>Parameters</w:t>
            </w:r>
            <w:r w:rsidRPr="002154CC">
              <w:t>.</w:t>
            </w:r>
            <w:r>
              <w:t>yml</w:t>
            </w:r>
          </w:p>
          <w:p w14:paraId="6FD39AA7" w14:textId="77777777" w:rsidR="00CB1A82" w:rsidRDefault="00CB1A82" w:rsidP="00CB1A82">
            <w:pPr>
              <w:numPr>
                <w:ilvl w:val="0"/>
                <w:numId w:val="10"/>
              </w:numPr>
              <w:cnfStyle w:val="000000100000" w:firstRow="0" w:lastRow="0" w:firstColumn="0" w:lastColumn="0" w:oddVBand="0" w:evenVBand="0" w:oddHBand="1" w:evenHBand="0" w:firstRowFirstColumn="0" w:firstRowLastColumn="0" w:lastRowFirstColumn="0" w:lastRowLastColumn="0"/>
            </w:pPr>
            <w:r w:rsidRPr="002154CC">
              <w:t xml:space="preserve">Apply contrast enhancement to the resultant image using the “Contrast Saturation” parameter specified in </w:t>
            </w:r>
            <w:r>
              <w:t>Parameters</w:t>
            </w:r>
            <w:r w:rsidRPr="002154CC">
              <w:t>.</w:t>
            </w:r>
            <w:r>
              <w:t>yml</w:t>
            </w:r>
            <w:r>
              <w:rPr>
                <w:rFonts w:hint="eastAsia"/>
                <w:lang w:eastAsia="zh-CN"/>
              </w:rPr>
              <w:t>.</w:t>
            </w:r>
            <w:r w:rsidRPr="002154CC">
              <w:t xml:space="preserve"> </w:t>
            </w:r>
          </w:p>
          <w:p w14:paraId="23E0FCD8" w14:textId="77777777" w:rsidR="00CB1A82" w:rsidRDefault="00CB1A82" w:rsidP="00CB1A82">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Pr>
                <w:rFonts w:hint="eastAsia"/>
                <w:lang w:eastAsia="zh-CN"/>
              </w:rPr>
              <w:t xml:space="preserve">Calculate </w:t>
            </w:r>
            <w:r w:rsidRPr="002154CC">
              <w:t>% HDM as the portion of pixels in HDM area</w:t>
            </w:r>
            <w:r>
              <w:t xml:space="preserve"> (% total area)</w:t>
            </w:r>
            <w:r>
              <w:rPr>
                <w:rFonts w:hint="eastAsia"/>
                <w:lang w:eastAsia="zh-CN"/>
              </w:rPr>
              <w:t>, where HDM</w:t>
            </w:r>
            <w:r w:rsidRPr="002154CC">
              <w:t xml:space="preserve"> areas are defined by the non-black pixels in the contrast enhanced image.</w:t>
            </w:r>
          </w:p>
        </w:tc>
      </w:tr>
      <w:tr w:rsidR="00CB1A82" w14:paraId="0F26D95F"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7729832A" w14:textId="77777777" w:rsidR="00CB1A82" w:rsidRDefault="00CB1A82" w:rsidP="00C21E82">
            <w:r>
              <w:t>Avg Thickness (HDM, µm)</w:t>
            </w:r>
          </w:p>
        </w:tc>
        <w:tc>
          <w:tcPr>
            <w:tcW w:w="2976" w:type="dxa"/>
          </w:tcPr>
          <w:p w14:paraId="0E99EAB5"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Average fibre thickness based on HDM.</w:t>
            </w:r>
          </w:p>
        </w:tc>
        <w:tc>
          <w:tcPr>
            <w:tcW w:w="4212" w:type="dxa"/>
          </w:tcPr>
          <w:p w14:paraId="41CDCC63"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HDM area / Total fibre length</w:t>
            </w:r>
          </w:p>
        </w:tc>
      </w:tr>
      <w:tr w:rsidR="00CB1A82" w14:paraId="7B78D9BD"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06DB819" w14:textId="77777777" w:rsidR="00CB1A82" w:rsidRDefault="00CB1A82" w:rsidP="00C21E82">
            <w:r>
              <w:t>Mean Fibre Intensity (HDM)</w:t>
            </w:r>
          </w:p>
        </w:tc>
        <w:tc>
          <w:tcPr>
            <w:tcW w:w="2976" w:type="dxa"/>
            <w:tcBorders>
              <w:top w:val="none" w:sz="0" w:space="0" w:color="auto"/>
              <w:bottom w:val="none" w:sz="0" w:space="0" w:color="auto"/>
            </w:tcBorders>
          </w:tcPr>
          <w:p w14:paraId="6C3C85D3"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Mean intensity of red (PicrosiriusRed) or gray (SHG) pixels in HDM.</w:t>
            </w:r>
          </w:p>
        </w:tc>
        <w:tc>
          <w:tcPr>
            <w:tcW w:w="4212" w:type="dxa"/>
            <w:tcBorders>
              <w:top w:val="none" w:sz="0" w:space="0" w:color="auto"/>
              <w:bottom w:val="none" w:sz="0" w:space="0" w:color="auto"/>
              <w:right w:val="none" w:sz="0" w:space="0" w:color="auto"/>
            </w:tcBorders>
          </w:tcPr>
          <w:p w14:paraId="68E6DB52"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Measured in HDM area.</w:t>
            </w:r>
          </w:p>
        </w:tc>
      </w:tr>
      <w:tr w:rsidR="00CB1A82" w14:paraId="3E5411C1"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664618A6" w14:textId="77777777" w:rsidR="00CB1A82" w:rsidRDefault="00CB1A82" w:rsidP="00C21E82">
            <w:r>
              <w:t>Fibre Area (ROI, µm²)</w:t>
            </w:r>
          </w:p>
        </w:tc>
        <w:tc>
          <w:tcPr>
            <w:tcW w:w="2976" w:type="dxa"/>
          </w:tcPr>
          <w:p w14:paraId="2A2C9536"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Area within the segmented ROI.</w:t>
            </w:r>
          </w:p>
        </w:tc>
        <w:tc>
          <w:tcPr>
            <w:tcW w:w="4212" w:type="dxa"/>
          </w:tcPr>
          <w:p w14:paraId="0B650A98" w14:textId="095875E4" w:rsidR="00CB1A82" w:rsidRDefault="00CB1A82" w:rsidP="00C21E82">
            <w:pPr>
              <w:cnfStyle w:val="000000000000" w:firstRow="0" w:lastRow="0" w:firstColumn="0" w:lastColumn="0" w:oddVBand="0" w:evenVBand="0" w:oddHBand="0" w:evenHBand="0" w:firstRowFirstColumn="0" w:firstRowLastColumn="0" w:lastRowFirstColumn="0" w:lastRowLastColumn="0"/>
            </w:pPr>
            <w:r>
              <w:t>ROI pixel count × (Image Resolution (µm/pp))</w:t>
            </w:r>
            <w:r w:rsidRPr="00CC358A">
              <w:rPr>
                <w:vertAlign w:val="superscript"/>
              </w:rPr>
              <w:t xml:space="preserve"> 2</w:t>
            </w:r>
          </w:p>
        </w:tc>
      </w:tr>
      <w:tr w:rsidR="00CB1A82" w14:paraId="32108625"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3A39FD38" w14:textId="77777777" w:rsidR="00CB1A82" w:rsidRDefault="00CB1A82" w:rsidP="00C21E82">
            <w:r>
              <w:t>% ROI Area</w:t>
            </w:r>
          </w:p>
        </w:tc>
        <w:tc>
          <w:tcPr>
            <w:tcW w:w="2976" w:type="dxa"/>
            <w:tcBorders>
              <w:top w:val="none" w:sz="0" w:space="0" w:color="auto"/>
              <w:bottom w:val="none" w:sz="0" w:space="0" w:color="auto"/>
            </w:tcBorders>
          </w:tcPr>
          <w:p w14:paraId="5DB41A98"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ROI area as a percentage of the total image area.</w:t>
            </w:r>
          </w:p>
        </w:tc>
        <w:tc>
          <w:tcPr>
            <w:tcW w:w="4212" w:type="dxa"/>
            <w:tcBorders>
              <w:top w:val="none" w:sz="0" w:space="0" w:color="auto"/>
              <w:bottom w:val="none" w:sz="0" w:space="0" w:color="auto"/>
              <w:right w:val="none" w:sz="0" w:space="0" w:color="auto"/>
            </w:tcBorders>
          </w:tcPr>
          <w:p w14:paraId="616D1D79"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t>ROI area / Total area</w:t>
            </w:r>
            <w:r>
              <w:rPr>
                <w:rFonts w:hint="eastAsia"/>
                <w:lang w:eastAsia="zh-CN"/>
              </w:rPr>
              <w:t xml:space="preserve"> </w:t>
            </w:r>
          </w:p>
        </w:tc>
      </w:tr>
      <w:tr w:rsidR="00CB1A82" w14:paraId="3C0DF1E3"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3EF71574" w14:textId="77777777" w:rsidR="00CB1A82" w:rsidRDefault="00CB1A82" w:rsidP="00C21E82">
            <w:r>
              <w:t>Avg Thickness (ROI, µm)</w:t>
            </w:r>
          </w:p>
        </w:tc>
        <w:tc>
          <w:tcPr>
            <w:tcW w:w="2976" w:type="dxa"/>
          </w:tcPr>
          <w:p w14:paraId="27FEDF14"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Average fibre thickness based on the ROI.</w:t>
            </w:r>
          </w:p>
        </w:tc>
        <w:tc>
          <w:tcPr>
            <w:tcW w:w="4212" w:type="dxa"/>
          </w:tcPr>
          <w:p w14:paraId="77C0D73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ROI area / Total fibre length</w:t>
            </w:r>
          </w:p>
        </w:tc>
      </w:tr>
      <w:tr w:rsidR="00CB1A82" w14:paraId="733AE148"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7E056A40" w14:textId="77777777" w:rsidR="00CB1A82" w:rsidRDefault="00CB1A82" w:rsidP="00C21E82">
            <w:r>
              <w:lastRenderedPageBreak/>
              <w:t>Fibre Area (WIDTH, µm²)</w:t>
            </w:r>
          </w:p>
        </w:tc>
        <w:tc>
          <w:tcPr>
            <w:tcW w:w="2976" w:type="dxa"/>
            <w:tcBorders>
              <w:top w:val="none" w:sz="0" w:space="0" w:color="auto"/>
              <w:bottom w:val="none" w:sz="0" w:space="0" w:color="auto"/>
            </w:tcBorders>
          </w:tcPr>
          <w:p w14:paraId="30CA22D2"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Fibre area calculated using ridge detection.</w:t>
            </w:r>
          </w:p>
        </w:tc>
        <w:tc>
          <w:tcPr>
            <w:tcW w:w="4212" w:type="dxa"/>
            <w:tcBorders>
              <w:top w:val="none" w:sz="0" w:space="0" w:color="auto"/>
              <w:bottom w:val="none" w:sz="0" w:space="0" w:color="auto"/>
              <w:right w:val="none" w:sz="0" w:space="0" w:color="auto"/>
            </w:tcBorders>
          </w:tcPr>
          <w:p w14:paraId="55A698A5"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Ridge-detected pixel count × (Image Resolution (µm/pp))</w:t>
            </w:r>
            <w:r w:rsidRPr="009611E1">
              <w:rPr>
                <w:vertAlign w:val="superscript"/>
              </w:rPr>
              <w:t>2</w:t>
            </w:r>
          </w:p>
        </w:tc>
      </w:tr>
      <w:tr w:rsidR="00CB1A82" w14:paraId="54EA01C5"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34E18436" w14:textId="77777777" w:rsidR="00CB1A82" w:rsidRDefault="00CB1A82" w:rsidP="00C21E82">
            <w:r>
              <w:t>% Width Area</w:t>
            </w:r>
          </w:p>
        </w:tc>
        <w:tc>
          <w:tcPr>
            <w:tcW w:w="2976" w:type="dxa"/>
          </w:tcPr>
          <w:p w14:paraId="4A99EB9A"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Fibre coverage based on ridge detection.</w:t>
            </w:r>
          </w:p>
        </w:tc>
        <w:tc>
          <w:tcPr>
            <w:tcW w:w="4212" w:type="dxa"/>
          </w:tcPr>
          <w:p w14:paraId="0DF04093"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rPr>
                <w:lang w:eastAsia="zh-CN"/>
              </w:rPr>
            </w:pPr>
            <w:r>
              <w:t>WIDTH area / Total area</w:t>
            </w:r>
          </w:p>
        </w:tc>
      </w:tr>
      <w:tr w:rsidR="00CB1A82" w14:paraId="5DB80D56"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3052CF83" w14:textId="77777777" w:rsidR="00CB1A82" w:rsidRDefault="00CB1A82" w:rsidP="00C21E82">
            <w:r>
              <w:t>Fibre Coverage (WIDTH/ROI)</w:t>
            </w:r>
          </w:p>
        </w:tc>
        <w:tc>
          <w:tcPr>
            <w:tcW w:w="2976" w:type="dxa"/>
            <w:tcBorders>
              <w:top w:val="none" w:sz="0" w:space="0" w:color="auto"/>
              <w:bottom w:val="none" w:sz="0" w:space="0" w:color="auto"/>
            </w:tcBorders>
          </w:tcPr>
          <w:p w14:paraId="73EFB279"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Fibre coverage in ROI based on ridge detection.</w:t>
            </w:r>
          </w:p>
        </w:tc>
        <w:tc>
          <w:tcPr>
            <w:tcW w:w="4212" w:type="dxa"/>
            <w:tcBorders>
              <w:top w:val="none" w:sz="0" w:space="0" w:color="auto"/>
              <w:bottom w:val="none" w:sz="0" w:space="0" w:color="auto"/>
              <w:right w:val="none" w:sz="0" w:space="0" w:color="auto"/>
            </w:tcBorders>
          </w:tcPr>
          <w:p w14:paraId="4D9EBCA6"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WIDTH area / ROI area</w:t>
            </w:r>
          </w:p>
        </w:tc>
      </w:tr>
      <w:tr w:rsidR="00CB1A82" w14:paraId="797DD945"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78E47EB2" w14:textId="77777777" w:rsidR="00CB1A82" w:rsidRDefault="00CB1A82" w:rsidP="00C21E82">
            <w:r>
              <w:t>Avg Thickness (WIDTH, µm)</w:t>
            </w:r>
          </w:p>
        </w:tc>
        <w:tc>
          <w:tcPr>
            <w:tcW w:w="2976" w:type="dxa"/>
          </w:tcPr>
          <w:p w14:paraId="70DD666D"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Average fibre thickness using ridge detection.</w:t>
            </w:r>
          </w:p>
        </w:tc>
        <w:tc>
          <w:tcPr>
            <w:tcW w:w="4212" w:type="dxa"/>
          </w:tcPr>
          <w:p w14:paraId="78AF55DC"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WIDTH area / Total fibre length</w:t>
            </w:r>
          </w:p>
        </w:tc>
      </w:tr>
      <w:tr w:rsidR="00CB1A82" w14:paraId="2545BA87"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C05321C" w14:textId="77777777" w:rsidR="00CB1A82" w:rsidRDefault="00CB1A82" w:rsidP="00C21E82">
            <w:r>
              <w:t>Lacunarity</w:t>
            </w:r>
          </w:p>
        </w:tc>
        <w:tc>
          <w:tcPr>
            <w:tcW w:w="2976" w:type="dxa"/>
            <w:tcBorders>
              <w:top w:val="none" w:sz="0" w:space="0" w:color="auto"/>
              <w:bottom w:val="none" w:sz="0" w:space="0" w:color="auto"/>
            </w:tcBorders>
          </w:tcPr>
          <w:p w14:paraId="1E605ABA"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Measure of gaps in the matrix. Larger values indicate larger gaps.</w:t>
            </w:r>
          </w:p>
        </w:tc>
        <w:tc>
          <w:tcPr>
            <w:tcW w:w="4212" w:type="dxa"/>
            <w:tcBorders>
              <w:top w:val="none" w:sz="0" w:space="0" w:color="auto"/>
              <w:bottom w:val="none" w:sz="0" w:space="0" w:color="auto"/>
              <w:right w:val="none" w:sz="0" w:space="0" w:color="auto"/>
            </w:tcBorders>
          </w:tcPr>
          <w:p w14:paraId="71856377"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rsidRPr="002154CC">
              <w:t xml:space="preserve">Calculated as </w:t>
            </w:r>
            <m:oMath>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2</m:t>
                  </m:r>
                </m:sup>
              </m:sSup>
              <m:r>
                <w:rPr>
                  <w:rFonts w:ascii="Cambria Math" w:hAnsi="Cambria Math"/>
                </w:rPr>
                <m:t>-1|</m:t>
              </m:r>
            </m:oMath>
            <w:r w:rsidRPr="002154CC">
              <w:t xml:space="preserve">, where </w:t>
            </w:r>
            <w:r w:rsidRPr="002154CC">
              <w:rPr>
                <w:i/>
              </w:rPr>
              <w:t>s</w:t>
            </w:r>
            <w:r w:rsidRPr="002154CC">
              <w:t xml:space="preserve"> and </w:t>
            </w:r>
            <m:oMath>
              <m:r>
                <w:rPr>
                  <w:rFonts w:ascii="Cambria Math" w:hAnsi="Cambria Math"/>
                </w:rPr>
                <m:t>μ</m:t>
              </m:r>
            </m:oMath>
            <w:r w:rsidRPr="002154CC">
              <w:t xml:space="preserve"> are the standard deviation and mean of the entire binary ridge image, respectively.</w:t>
            </w:r>
          </w:p>
        </w:tc>
      </w:tr>
      <w:tr w:rsidR="00CB1A82" w14:paraId="20CD8CDF"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7F118EE7" w14:textId="77777777" w:rsidR="00CB1A82" w:rsidRDefault="00CB1A82" w:rsidP="00C21E82">
            <w:r>
              <w:t>Normalized Lacunarity</w:t>
            </w:r>
          </w:p>
        </w:tc>
        <w:tc>
          <w:tcPr>
            <w:tcW w:w="2976" w:type="dxa"/>
          </w:tcPr>
          <w:p w14:paraId="5FA42728"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 xml:space="preserve">Lacunarity normalized to total image area (value </w:t>
            </w:r>
            <w:r>
              <w:rPr>
                <w:rFonts w:hint="eastAsia"/>
                <w:lang w:eastAsia="zh-CN"/>
              </w:rPr>
              <w:t>in</w:t>
            </w:r>
            <w:r>
              <w:t xml:space="preserve"> </w:t>
            </w:r>
            <w:r>
              <w:rPr>
                <w:rFonts w:hint="eastAsia"/>
                <w:lang w:eastAsia="zh-CN"/>
              </w:rPr>
              <w:t>[</w:t>
            </w:r>
            <w:r>
              <w:t>0</w:t>
            </w:r>
            <w:r>
              <w:rPr>
                <w:rFonts w:hint="eastAsia"/>
                <w:lang w:eastAsia="zh-CN"/>
              </w:rPr>
              <w:t>,</w:t>
            </w:r>
            <w:r>
              <w:t xml:space="preserve"> 1</w:t>
            </w:r>
            <w:r>
              <w:rPr>
                <w:rFonts w:hint="eastAsia"/>
                <w:lang w:eastAsia="zh-CN"/>
              </w:rPr>
              <w:t>]</w:t>
            </w:r>
            <w:r>
              <w:t>).</w:t>
            </w:r>
          </w:p>
        </w:tc>
        <w:tc>
          <w:tcPr>
            <w:tcW w:w="4212" w:type="dxa"/>
          </w:tcPr>
          <w:p w14:paraId="377F1175"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rPr>
                <w:rFonts w:hint="eastAsia"/>
                <w:lang w:eastAsia="zh-CN"/>
              </w:rPr>
              <w:t>(</w:t>
            </w:r>
            <w:r w:rsidRPr="002154CC">
              <w:t xml:space="preserve">Lacunarity - 1) / ((1/area ratio) - 1), where area ratio is the ratio of the number of ridge pixels to the total number of pixels.  Refer to </w:t>
            </w:r>
            <w:hyperlink r:id="rId21">
              <w:r w:rsidRPr="002154CC">
                <w:rPr>
                  <w:color w:val="1155CC"/>
                  <w:u w:val="single"/>
                </w:rPr>
                <w:t>https://sci-hub.mksa.top/10.1016/j.jsg.2010.08.010</w:t>
              </w:r>
            </w:hyperlink>
            <w:r w:rsidRPr="002154CC">
              <w:t xml:space="preserve"> for more detail.</w:t>
            </w:r>
          </w:p>
        </w:tc>
      </w:tr>
      <w:tr w:rsidR="00CB1A82" w14:paraId="1916FA5E"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08A218E9" w14:textId="77777777" w:rsidR="00CB1A82" w:rsidRDefault="00CB1A82" w:rsidP="00C21E82">
            <w:r>
              <w:t>Total Length (µm)</w:t>
            </w:r>
          </w:p>
        </w:tc>
        <w:tc>
          <w:tcPr>
            <w:tcW w:w="2976" w:type="dxa"/>
            <w:tcBorders>
              <w:top w:val="none" w:sz="0" w:space="0" w:color="auto"/>
              <w:bottom w:val="none" w:sz="0" w:space="0" w:color="auto"/>
            </w:tcBorders>
          </w:tcPr>
          <w:p w14:paraId="4DA26A93"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Total length of fibres derived from ridge detection.</w:t>
            </w:r>
          </w:p>
        </w:tc>
        <w:tc>
          <w:tcPr>
            <w:tcW w:w="4212" w:type="dxa"/>
            <w:tcBorders>
              <w:top w:val="none" w:sz="0" w:space="0" w:color="auto"/>
              <w:bottom w:val="none" w:sz="0" w:space="0" w:color="auto"/>
              <w:right w:val="none" w:sz="0" w:space="0" w:color="auto"/>
            </w:tcBorders>
          </w:tcPr>
          <w:p w14:paraId="6ADF71A0"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116A8F">
              <w:t xml:space="preserve">Total fibre length in µm. </w:t>
            </w:r>
            <w:r>
              <w:t>Pruned ridges (removing artifacts) used to calculate length in microns.</w:t>
            </w:r>
          </w:p>
        </w:tc>
      </w:tr>
      <w:tr w:rsidR="00CB1A82" w14:paraId="607B2BD8"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218FA9B6" w14:textId="77777777" w:rsidR="00CB1A82" w:rsidRDefault="00CB1A82" w:rsidP="00C21E82">
            <w:r>
              <w:t>Avg Length (µm)</w:t>
            </w:r>
          </w:p>
        </w:tc>
        <w:tc>
          <w:tcPr>
            <w:tcW w:w="2976" w:type="dxa"/>
          </w:tcPr>
          <w:p w14:paraId="1F6E827C"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Average fibre length.</w:t>
            </w:r>
          </w:p>
        </w:tc>
        <w:tc>
          <w:tcPr>
            <w:tcW w:w="4212" w:type="dxa"/>
          </w:tcPr>
          <w:p w14:paraId="6D90A0F1"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rPr>
                <w:lang w:eastAsia="zh-CN"/>
              </w:rPr>
            </w:pPr>
            <w:r>
              <w:t xml:space="preserve">Total fibre length / Number of </w:t>
            </w:r>
            <w:r>
              <w:rPr>
                <w:rFonts w:hint="eastAsia"/>
                <w:lang w:eastAsia="zh-CN"/>
              </w:rPr>
              <w:t>(</w:t>
            </w:r>
            <w:r>
              <w:t xml:space="preserve">endpoints </w:t>
            </w:r>
            <w:r>
              <w:rPr>
                <w:rFonts w:hint="eastAsia"/>
                <w:lang w:eastAsia="zh-CN"/>
              </w:rPr>
              <w:t>+</w:t>
            </w:r>
            <w:r>
              <w:t xml:space="preserve"> branchpoints</w:t>
            </w:r>
            <w:r>
              <w:rPr>
                <w:rFonts w:hint="eastAsia"/>
                <w:lang w:eastAsia="zh-CN"/>
              </w:rPr>
              <w:t>)</w:t>
            </w:r>
          </w:p>
        </w:tc>
      </w:tr>
      <w:tr w:rsidR="00CB1A82" w14:paraId="7B470EE3"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704DE5B1" w14:textId="77777777" w:rsidR="00CB1A82" w:rsidRDefault="00CB1A82" w:rsidP="00C21E82">
            <w:r>
              <w:t>Endpoints</w:t>
            </w:r>
          </w:p>
        </w:tc>
        <w:tc>
          <w:tcPr>
            <w:tcW w:w="2976" w:type="dxa"/>
            <w:tcBorders>
              <w:top w:val="none" w:sz="0" w:space="0" w:color="auto"/>
              <w:bottom w:val="none" w:sz="0" w:space="0" w:color="auto"/>
            </w:tcBorders>
          </w:tcPr>
          <w:p w14:paraId="7771AA8A"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Number of fibre endpoints.</w:t>
            </w:r>
          </w:p>
        </w:tc>
        <w:tc>
          <w:tcPr>
            <w:tcW w:w="4212" w:type="dxa"/>
            <w:tcBorders>
              <w:top w:val="none" w:sz="0" w:space="0" w:color="auto"/>
              <w:bottom w:val="none" w:sz="0" w:space="0" w:color="auto"/>
              <w:right w:val="none" w:sz="0" w:space="0" w:color="auto"/>
            </w:tcBorders>
          </w:tcPr>
          <w:p w14:paraId="5EA8580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Count of endpoints in ridge detection.</w:t>
            </w:r>
          </w:p>
        </w:tc>
      </w:tr>
      <w:tr w:rsidR="00CB1A82" w14:paraId="2402F9F5"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701319B1" w14:textId="77777777" w:rsidR="00CB1A82" w:rsidRDefault="00CB1A82" w:rsidP="00C21E82">
            <w:r>
              <w:t>Endpoint Density (1/µm)</w:t>
            </w:r>
          </w:p>
        </w:tc>
        <w:tc>
          <w:tcPr>
            <w:tcW w:w="2976" w:type="dxa"/>
          </w:tcPr>
          <w:p w14:paraId="27CD85A0"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Endpoint count normalized to fibre length.</w:t>
            </w:r>
          </w:p>
        </w:tc>
        <w:tc>
          <w:tcPr>
            <w:tcW w:w="4212" w:type="dxa"/>
          </w:tcPr>
          <w:p w14:paraId="128C1B60"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Number of endpoints / Total fibre length (µm)</w:t>
            </w:r>
          </w:p>
        </w:tc>
      </w:tr>
      <w:tr w:rsidR="00CB1A82" w14:paraId="18001DA7"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213BFBCE" w14:textId="77777777" w:rsidR="00CB1A82" w:rsidRDefault="00CB1A82" w:rsidP="00C21E82">
            <w:r>
              <w:t>Branchpoints</w:t>
            </w:r>
          </w:p>
        </w:tc>
        <w:tc>
          <w:tcPr>
            <w:tcW w:w="2976" w:type="dxa"/>
            <w:tcBorders>
              <w:top w:val="none" w:sz="0" w:space="0" w:color="auto"/>
              <w:bottom w:val="none" w:sz="0" w:space="0" w:color="auto"/>
            </w:tcBorders>
          </w:tcPr>
          <w:p w14:paraId="1537D279"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Number of fibre branchpoints.</w:t>
            </w:r>
          </w:p>
        </w:tc>
        <w:tc>
          <w:tcPr>
            <w:tcW w:w="4212" w:type="dxa"/>
            <w:tcBorders>
              <w:top w:val="none" w:sz="0" w:space="0" w:color="auto"/>
              <w:bottom w:val="none" w:sz="0" w:space="0" w:color="auto"/>
              <w:right w:val="none" w:sz="0" w:space="0" w:color="auto"/>
            </w:tcBorders>
          </w:tcPr>
          <w:p w14:paraId="19922E1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 xml:space="preserve">Count of branchpoints in </w:t>
            </w:r>
            <w:r>
              <w:rPr>
                <w:rFonts w:hint="eastAsia"/>
                <w:lang w:eastAsia="zh-CN"/>
              </w:rPr>
              <w:t xml:space="preserve">detected </w:t>
            </w:r>
            <w:r>
              <w:t>ridge</w:t>
            </w:r>
            <w:r>
              <w:rPr>
                <w:rFonts w:hint="eastAsia"/>
                <w:lang w:eastAsia="zh-CN"/>
              </w:rPr>
              <w:t>s</w:t>
            </w:r>
            <w:r>
              <w:t>.</w:t>
            </w:r>
          </w:p>
        </w:tc>
      </w:tr>
      <w:tr w:rsidR="00CB1A82" w14:paraId="5375CC6E"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577E4098" w14:textId="77777777" w:rsidR="00CB1A82" w:rsidRDefault="00CB1A82" w:rsidP="00C21E82">
            <w:r>
              <w:t>Branchpoint Density (1/µm)</w:t>
            </w:r>
          </w:p>
        </w:tc>
        <w:tc>
          <w:tcPr>
            <w:tcW w:w="2976" w:type="dxa"/>
          </w:tcPr>
          <w:p w14:paraId="2180F883"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Branchpoint count normalized to fibre length.</w:t>
            </w:r>
          </w:p>
        </w:tc>
        <w:tc>
          <w:tcPr>
            <w:tcW w:w="4212" w:type="dxa"/>
          </w:tcPr>
          <w:p w14:paraId="6BCA85A4"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Number of branchpoints / Total fibre length (µm)</w:t>
            </w:r>
          </w:p>
        </w:tc>
      </w:tr>
      <w:tr w:rsidR="00CB1A82" w14:paraId="20E26BCF"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9306882" w14:textId="77777777" w:rsidR="00CB1A82" w:rsidRDefault="00CB1A82" w:rsidP="00C21E82">
            <w:r>
              <w:t>Box-Counting Fractal Dimension</w:t>
            </w:r>
          </w:p>
        </w:tc>
        <w:tc>
          <w:tcPr>
            <w:tcW w:w="2976" w:type="dxa"/>
            <w:tcBorders>
              <w:top w:val="none" w:sz="0" w:space="0" w:color="auto"/>
              <w:bottom w:val="none" w:sz="0" w:space="0" w:color="auto"/>
            </w:tcBorders>
          </w:tcPr>
          <w:p w14:paraId="0126272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t>Indicator of structural complexity.</w:t>
            </w:r>
            <w:r>
              <w:rPr>
                <w:rFonts w:hint="eastAsia"/>
                <w:lang w:eastAsia="zh-CN"/>
              </w:rPr>
              <w:t xml:space="preserve"> Values in [1, 2]</w:t>
            </w:r>
          </w:p>
        </w:tc>
        <w:tc>
          <w:tcPr>
            <w:tcW w:w="4212" w:type="dxa"/>
            <w:tcBorders>
              <w:top w:val="none" w:sz="0" w:space="0" w:color="auto"/>
              <w:bottom w:val="none" w:sz="0" w:space="0" w:color="auto"/>
              <w:right w:val="none" w:sz="0" w:space="0" w:color="auto"/>
            </w:tcBorders>
          </w:tcPr>
          <w:p w14:paraId="2FB9F564"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It is an indicator for the capability of filling space. A more complex structure has a higher tendency to fill up the whole space, thus a higher fractal dimension.</w:t>
            </w:r>
          </w:p>
          <w:p w14:paraId="0C07C377"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 xml:space="preserve">The space filling tendency is measured as the slope of a linear fit to points represented as </w:t>
            </w:r>
            <m:oMath>
              <m:r>
                <w:rPr>
                  <w:rFonts w:ascii="Cambria Math" w:hAnsi="Cambria Math"/>
                </w:rPr>
                <m:t>(</m:t>
              </m:r>
              <m:box>
                <m:boxPr>
                  <m:opEmu m:val="1"/>
                  <m:ctrlPr>
                    <w:rPr>
                      <w:rFonts w:ascii="Cambria Math" w:hAnsi="Cambria Math"/>
                    </w:rPr>
                  </m:ctrlPr>
                </m:boxPr>
                <m:e>
                  <m:r>
                    <w:rPr>
                      <w:rFonts w:ascii="Cambria Math" w:hAnsi="Cambria Math"/>
                    </w:rPr>
                    <m:t>log</m:t>
                  </m:r>
                </m:e>
              </m:box>
              <m:r>
                <w:rPr>
                  <w:rFonts w:ascii="Cambria Math" w:hAnsi="Cambria Math"/>
                </w:rPr>
                <m:t>(1/</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xml:space="preserve">), </m:t>
              </m:r>
              <m:box>
                <m:boxPr>
                  <m:opEmu m:val="1"/>
                  <m:ctrlPr>
                    <w:rPr>
                      <w:rFonts w:ascii="Cambria Math" w:hAnsi="Cambria Math"/>
                    </w:rPr>
                  </m:ctrlPr>
                </m:boxPr>
                <m:e>
                  <m:r>
                    <w:rPr>
                      <w:rFonts w:ascii="Cambria Math" w:hAnsi="Cambria Math"/>
                    </w:rPr>
                    <m:t>log</m:t>
                  </m:r>
                </m:e>
              </m:box>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oMath>
            <w:r w:rsidRPr="002154CC">
              <w:t xml:space="preserve"> where </w:t>
            </w:r>
            <m:oMath>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xml:space="preserve"> </m:t>
              </m:r>
            </m:oMath>
            <w:r w:rsidRPr="002154CC">
              <w:t xml:space="preserve">is the box size, and </w:t>
            </w:r>
            <m:oMath>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m:t>
              </m:r>
            </m:oMath>
            <w:r w:rsidRPr="002154CC">
              <w:t xml:space="preserve"> represents the count of boxes containing the structure (i.e. ridges). Typically,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2154CC">
              <w:t xml:space="preserve"> spans from 2 to one-quarter of the image's largest dimension. Refer to </w:t>
            </w:r>
            <w:hyperlink r:id="rId22">
              <w:r w:rsidRPr="002154CC">
                <w:rPr>
                  <w:color w:val="1155CC"/>
                  <w:u w:val="single"/>
                </w:rPr>
                <w:t>https://imagej.nih.gov/ij/plugins/fraclac/FLHelp/BoxCounting.htm</w:t>
              </w:r>
            </w:hyperlink>
            <w:r w:rsidRPr="002154CC">
              <w:t xml:space="preserve"> for more information.</w:t>
            </w:r>
          </w:p>
        </w:tc>
      </w:tr>
      <w:tr w:rsidR="00CB1A82" w14:paraId="053E2287"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294EAF8B" w14:textId="77777777" w:rsidR="00CB1A82" w:rsidRDefault="00CB1A82" w:rsidP="00C21E82">
            <w:r>
              <w:t>Curvature</w:t>
            </w:r>
          </w:p>
        </w:tc>
        <w:tc>
          <w:tcPr>
            <w:tcW w:w="2976" w:type="dxa"/>
          </w:tcPr>
          <w:p w14:paraId="4AB12054"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Mean angle change across a user-defined window size.</w:t>
            </w:r>
          </w:p>
        </w:tc>
        <w:tc>
          <w:tcPr>
            <w:tcW w:w="4212" w:type="dxa"/>
          </w:tcPr>
          <w:p w14:paraId="08321AE3"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Example: Curvature_20 refers to curvature within a 20px sliding window.</w:t>
            </w:r>
          </w:p>
        </w:tc>
      </w:tr>
      <w:tr w:rsidR="00CB1A82" w14:paraId="296139EC"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3BBF4107" w14:textId="77777777" w:rsidR="00CB1A82" w:rsidRDefault="00CB1A82" w:rsidP="00C21E82">
            <w:r>
              <w:t>Orient. Alignment</w:t>
            </w:r>
          </w:p>
        </w:tc>
        <w:tc>
          <w:tcPr>
            <w:tcW w:w="2976" w:type="dxa"/>
            <w:tcBorders>
              <w:top w:val="none" w:sz="0" w:space="0" w:color="auto"/>
              <w:bottom w:val="none" w:sz="0" w:space="0" w:color="auto"/>
            </w:tcBorders>
          </w:tcPr>
          <w:p w14:paraId="332E74EC"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Coherency of fibre orientation across the entire image.</w:t>
            </w:r>
          </w:p>
        </w:tc>
        <w:tc>
          <w:tcPr>
            <w:tcW w:w="4212" w:type="dxa"/>
            <w:tcBorders>
              <w:top w:val="none" w:sz="0" w:space="0" w:color="auto"/>
              <w:bottom w:val="none" w:sz="0" w:space="0" w:color="auto"/>
              <w:right w:val="none" w:sz="0" w:space="0" w:color="auto"/>
            </w:tcBorders>
          </w:tcPr>
          <w:p w14:paraId="1848513C"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 xml:space="preserve">Orientation coherency is calculated as </w:t>
            </w:r>
            <m:oMath>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min</m:t>
                  </m:r>
                </m:sub>
              </m:sSub>
              <m:r>
                <w:rPr>
                  <w:rFonts w:ascii="Cambria Math" w:hAnsi="Cambria Math"/>
                </w:rPr>
                <m:t>) / (</m:t>
              </m:r>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min</m:t>
                  </m:r>
                </m:sub>
              </m:sSub>
              <m:r>
                <w:rPr>
                  <w:rFonts w:ascii="Cambria Math" w:hAnsi="Cambria Math"/>
                </w:rPr>
                <m:t>)</m:t>
              </m:r>
            </m:oMath>
            <w:r w:rsidRPr="002154CC">
              <w:t xml:space="preserve"> where </w:t>
            </w:r>
            <m:oMath>
              <m:sSub>
                <m:sSubPr>
                  <m:ctrlPr>
                    <w:rPr>
                      <w:rFonts w:ascii="Cambria Math" w:hAnsi="Cambria Math"/>
                    </w:rPr>
                  </m:ctrlPr>
                </m:sSubPr>
                <m:e>
                  <m:r>
                    <w:rPr>
                      <w:rFonts w:ascii="Cambria Math" w:hAnsi="Cambria Math"/>
                    </w:rPr>
                    <m:t>λ</m:t>
                  </m:r>
                </m:e>
                <m:sub>
                  <m:r>
                    <w:rPr>
                      <w:rFonts w:ascii="Cambria Math" w:hAnsi="Cambria Math"/>
                    </w:rPr>
                    <m:t>min</m:t>
                  </m:r>
                </m:sub>
              </m:sSub>
            </m:oMath>
            <w:r w:rsidRPr="002154CC">
              <w:t xml:space="preserve"> and </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sidRPr="002154CC">
              <w:t xml:space="preserve"> are respectively the largest eigenvalue (major axis) and smallest eigenvalue (minor axis) of the global </w:t>
            </w:r>
            <w:r w:rsidRPr="002154CC">
              <w:lastRenderedPageBreak/>
              <w:t xml:space="preserve">gradient structure tensor. Refer to the </w:t>
            </w:r>
            <w:hyperlink r:id="rId23" w:anchor="L102">
              <w:r w:rsidRPr="002154CC">
                <w:rPr>
                  <w:color w:val="1155CC"/>
                  <w:u w:val="single"/>
                </w:rPr>
                <w:t>source code</w:t>
              </w:r>
            </w:hyperlink>
            <w:r w:rsidRPr="002154CC">
              <w:t xml:space="preserve"> for more info.</w:t>
            </w:r>
          </w:p>
        </w:tc>
      </w:tr>
      <w:tr w:rsidR="00CB1A82" w14:paraId="05629F16" w14:textId="77777777" w:rsidTr="00C21E82">
        <w:tc>
          <w:tcPr>
            <w:cnfStyle w:val="001000000000" w:firstRow="0" w:lastRow="0" w:firstColumn="1" w:lastColumn="0" w:oddVBand="0" w:evenVBand="0" w:oddHBand="0" w:evenHBand="0" w:firstRowFirstColumn="0" w:firstRowLastColumn="0" w:lastRowFirstColumn="0" w:lastRowLastColumn="0"/>
            <w:tcW w:w="1668" w:type="dxa"/>
          </w:tcPr>
          <w:p w14:paraId="11F7E562" w14:textId="77777777" w:rsidR="00CB1A82" w:rsidRDefault="00CB1A82" w:rsidP="00C21E82">
            <w:r>
              <w:lastRenderedPageBreak/>
              <w:t>Orient. Variance</w:t>
            </w:r>
          </w:p>
        </w:tc>
        <w:tc>
          <w:tcPr>
            <w:tcW w:w="2976" w:type="dxa"/>
          </w:tcPr>
          <w:p w14:paraId="6E27A17D"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Spread of fibre orientations (circular variation).</w:t>
            </w:r>
          </w:p>
        </w:tc>
        <w:tc>
          <w:tcPr>
            <w:tcW w:w="4212" w:type="dxa"/>
          </w:tcPr>
          <w:p w14:paraId="016B1DC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 xml:space="preserve">Using scipy.stats.circvar on </w:t>
            </w:r>
            <w:r>
              <w:rPr>
                <w:rFonts w:hint="eastAsia"/>
                <w:lang w:eastAsia="zh-CN"/>
              </w:rPr>
              <w:t>block</w:t>
            </w:r>
            <w:r>
              <w:t>wise orientations.</w:t>
            </w:r>
          </w:p>
        </w:tc>
      </w:tr>
    </w:tbl>
    <w:p w14:paraId="337DB429" w14:textId="0AC8C928" w:rsidR="00CB1A82" w:rsidRDefault="00645802" w:rsidP="00645802">
      <w:pPr>
        <w:pStyle w:val="Heading2"/>
        <w:rPr>
          <w:rFonts w:hint="eastAsia"/>
          <w:lang w:eastAsia="zh-CN"/>
        </w:rPr>
      </w:pPr>
      <w:bookmarkStart w:id="1086" w:name="_Toc196229411"/>
      <w:ins w:id="1087" w:author="Xufeng Lin" w:date="2025-04-22T15:48:00Z" w16du:dateUtc="2025-04-22T05:48:00Z">
        <w:r>
          <w:rPr>
            <w:rFonts w:hint="eastAsia"/>
            <w:lang w:eastAsia="zh-CN"/>
          </w:rPr>
          <w:t xml:space="preserve">4.2 </w:t>
        </w:r>
      </w:ins>
      <w:del w:id="1088" w:author="Xufeng Lin" w:date="2025-04-22T15:48:00Z" w16du:dateUtc="2025-04-22T05:48:00Z">
        <w:r w:rsidR="00CB1A82" w:rsidDel="00C232D6">
          <w:delText xml:space="preserve">GAP </w:delText>
        </w:r>
      </w:del>
      <w:ins w:id="1089" w:author="Xufeng Lin" w:date="2025-04-22T15:48:00Z" w16du:dateUtc="2025-04-22T05:48:00Z">
        <w:r w:rsidR="00C232D6">
          <w:t>G</w:t>
        </w:r>
        <w:r w:rsidR="00C232D6">
          <w:rPr>
            <w:rFonts w:hint="eastAsia"/>
            <w:lang w:eastAsia="zh-CN"/>
          </w:rPr>
          <w:t>ap</w:t>
        </w:r>
        <w:r w:rsidR="00C232D6">
          <w:t xml:space="preserve"> </w:t>
        </w:r>
      </w:ins>
      <w:del w:id="1090" w:author="Xufeng Lin" w:date="2025-04-22T15:48:00Z" w16du:dateUtc="2025-04-22T05:48:00Z">
        <w:r w:rsidR="00CB1A82" w:rsidDel="00C232D6">
          <w:delText xml:space="preserve">ANALYSIS </w:delText>
        </w:r>
      </w:del>
      <w:ins w:id="1091" w:author="Xufeng Lin" w:date="2025-04-22T15:48:00Z" w16du:dateUtc="2025-04-22T05:48:00Z">
        <w:r w:rsidR="00C232D6">
          <w:t>A</w:t>
        </w:r>
      </w:ins>
      <w:ins w:id="1092" w:author="Xufeng Lin" w:date="2025-04-22T15:49:00Z" w16du:dateUtc="2025-04-22T05:49:00Z">
        <w:r w:rsidR="00C232D6">
          <w:rPr>
            <w:rFonts w:hint="eastAsia"/>
            <w:lang w:eastAsia="zh-CN"/>
          </w:rPr>
          <w:t>na</w:t>
        </w:r>
      </w:ins>
      <w:ins w:id="1093" w:author="Xufeng Lin" w:date="2025-04-22T15:48:00Z" w16du:dateUtc="2025-04-22T05:48:00Z">
        <w:r w:rsidR="00C232D6">
          <w:rPr>
            <w:rFonts w:hint="eastAsia"/>
            <w:lang w:eastAsia="zh-CN"/>
          </w:rPr>
          <w:t>lysi</w:t>
        </w:r>
      </w:ins>
      <w:ins w:id="1094" w:author="Xufeng Lin" w:date="2025-04-22T15:49:00Z" w16du:dateUtc="2025-04-22T05:49:00Z">
        <w:r w:rsidR="00C232D6">
          <w:rPr>
            <w:rFonts w:hint="eastAsia"/>
            <w:lang w:eastAsia="zh-CN"/>
          </w:rPr>
          <w:t>s</w:t>
        </w:r>
      </w:ins>
      <w:ins w:id="1095" w:author="Xufeng Lin" w:date="2025-04-22T15:48:00Z" w16du:dateUtc="2025-04-22T05:48:00Z">
        <w:r w:rsidR="00C232D6">
          <w:t xml:space="preserve"> </w:t>
        </w:r>
      </w:ins>
      <w:del w:id="1096" w:author="Xufeng Lin" w:date="2025-04-22T15:49:00Z" w16du:dateUtc="2025-04-22T05:49:00Z">
        <w:r w:rsidR="00CB1A82" w:rsidDel="00C232D6">
          <w:delText>RESULTS</w:delText>
        </w:r>
      </w:del>
      <w:ins w:id="1097" w:author="Xufeng Lin" w:date="2025-04-22T15:49:00Z" w16du:dateUtc="2025-04-22T05:49:00Z">
        <w:r w:rsidR="00C232D6">
          <w:t>R</w:t>
        </w:r>
        <w:r w:rsidR="00C232D6">
          <w:rPr>
            <w:rFonts w:hint="eastAsia"/>
            <w:lang w:eastAsia="zh-CN"/>
          </w:rPr>
          <w:t>esults</w:t>
        </w:r>
      </w:ins>
      <w:bookmarkEnd w:id="1086"/>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4678"/>
        <w:gridCol w:w="1802"/>
      </w:tblGrid>
      <w:tr w:rsidR="00CB1A82" w14:paraId="599F3961" w14:textId="77777777" w:rsidTr="00C21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8754B76" w14:textId="77777777" w:rsidR="00CB1A82" w:rsidRDefault="00CB1A82" w:rsidP="00C21E82">
            <w:r>
              <w:t>Result</w:t>
            </w:r>
          </w:p>
        </w:tc>
        <w:tc>
          <w:tcPr>
            <w:tcW w:w="4678" w:type="dxa"/>
          </w:tcPr>
          <w:p w14:paraId="46DCE21E" w14:textId="77777777" w:rsidR="00CB1A82" w:rsidRDefault="00CB1A82" w:rsidP="00C21E82">
            <w:pPr>
              <w:cnfStyle w:val="100000000000" w:firstRow="1" w:lastRow="0" w:firstColumn="0" w:lastColumn="0" w:oddVBand="0" w:evenVBand="0" w:oddHBand="0" w:evenHBand="0" w:firstRowFirstColumn="0" w:firstRowLastColumn="0" w:lastRowFirstColumn="0" w:lastRowLastColumn="0"/>
            </w:pPr>
            <w:r>
              <w:t>Meaning</w:t>
            </w:r>
          </w:p>
        </w:tc>
        <w:tc>
          <w:tcPr>
            <w:tcW w:w="1802" w:type="dxa"/>
          </w:tcPr>
          <w:p w14:paraId="22DB7EE1" w14:textId="77777777" w:rsidR="00CB1A82" w:rsidRDefault="00CB1A82" w:rsidP="00C21E82">
            <w:pPr>
              <w:cnfStyle w:val="100000000000" w:firstRow="1" w:lastRow="0" w:firstColumn="0" w:lastColumn="0" w:oddVBand="0" w:evenVBand="0" w:oddHBand="0" w:evenHBand="0" w:firstRowFirstColumn="0" w:firstRowLastColumn="0" w:lastRowFirstColumn="0" w:lastRowLastColumn="0"/>
            </w:pPr>
            <w:r>
              <w:t>Calculation Method</w:t>
            </w:r>
          </w:p>
        </w:tc>
      </w:tr>
      <w:tr w:rsidR="00CB1A82" w14:paraId="000ACCD9"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4C692E8E" w14:textId="77777777" w:rsidR="00CB1A82" w:rsidRDefault="00CB1A82" w:rsidP="00C21E82">
            <w:pPr>
              <w:rPr>
                <w:b w:val="0"/>
                <w:bCs w:val="0"/>
                <w:color w:val="000000"/>
              </w:rPr>
            </w:pPr>
            <w:r w:rsidRPr="008B6156">
              <w:rPr>
                <w:color w:val="000000"/>
              </w:rPr>
              <w:t xml:space="preserve">Mean (All gaps area in </w:t>
            </w:r>
            <w:r w:rsidRPr="00FA29BC">
              <w:rPr>
                <w:color w:val="000000"/>
              </w:rPr>
              <w:t>µm</w:t>
            </w:r>
            <w:r w:rsidRPr="00FA29BC">
              <w:rPr>
                <w:color w:val="000000"/>
                <w:vertAlign w:val="superscript"/>
              </w:rPr>
              <w:t>2</w:t>
            </w:r>
            <w:r>
              <w:rPr>
                <w:color w:val="000000"/>
              </w:rPr>
              <w:t>)</w:t>
            </w:r>
          </w:p>
          <w:p w14:paraId="7A2BE223" w14:textId="77777777" w:rsidR="00CB1A82" w:rsidRDefault="00CB1A82" w:rsidP="00C21E82">
            <w:pPr>
              <w:rPr>
                <w:b w:val="0"/>
                <w:bCs w:val="0"/>
                <w:color w:val="000000"/>
              </w:rPr>
            </w:pPr>
          </w:p>
          <w:p w14:paraId="008F4FC8" w14:textId="77777777" w:rsidR="00CB1A82" w:rsidRDefault="00CB1A82" w:rsidP="00C21E82"/>
        </w:tc>
        <w:tc>
          <w:tcPr>
            <w:tcW w:w="4678" w:type="dxa"/>
            <w:tcBorders>
              <w:top w:val="none" w:sz="0" w:space="0" w:color="auto"/>
              <w:bottom w:val="none" w:sz="0" w:space="0" w:color="auto"/>
            </w:tcBorders>
          </w:tcPr>
          <w:p w14:paraId="14F450E6"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Mean Max Inscribed Circle</w:t>
            </w:r>
            <w:r>
              <w:rPr>
                <w:rFonts w:hint="eastAsia"/>
                <w:lang w:eastAsia="zh-CN"/>
              </w:rPr>
              <w:t xml:space="preserve"> area </w:t>
            </w:r>
            <w:r w:rsidRPr="002154CC">
              <w:t xml:space="preserve">in </w:t>
            </w:r>
            <w:r>
              <w:rPr>
                <w:rFonts w:hint="eastAsia"/>
                <w:lang w:eastAsia="zh-CN"/>
              </w:rPr>
              <w:t>entire</w:t>
            </w:r>
            <w:r w:rsidRPr="002154CC">
              <w:t xml:space="preserve"> image</w:t>
            </w:r>
          </w:p>
        </w:tc>
        <w:tc>
          <w:tcPr>
            <w:tcW w:w="1802" w:type="dxa"/>
            <w:tcBorders>
              <w:top w:val="none" w:sz="0" w:space="0" w:color="auto"/>
              <w:bottom w:val="none" w:sz="0" w:space="0" w:color="auto"/>
              <w:right w:val="none" w:sz="0" w:space="0" w:color="auto"/>
            </w:tcBorders>
          </w:tcPr>
          <w:p w14:paraId="7BD04598"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 xml:space="preserve">Refer to </w:t>
            </w:r>
            <w:hyperlink r:id="rId24">
              <w:r w:rsidRPr="002154CC">
                <w:rPr>
                  <w:color w:val="1155CC"/>
                  <w:u w:val="single"/>
                </w:rPr>
                <w:t>here</w:t>
              </w:r>
            </w:hyperlink>
            <w:r w:rsidRPr="002154CC">
              <w:t xml:space="preserve"> for more info about Max Inscribed Circles.</w:t>
            </w:r>
          </w:p>
        </w:tc>
      </w:tr>
      <w:tr w:rsidR="00CB1A82" w14:paraId="30AE1921"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39615D00" w14:textId="77777777" w:rsidR="00CB1A82" w:rsidRDefault="00CB1A82" w:rsidP="00C21E82">
            <w:r w:rsidRPr="008B6156">
              <w:rPr>
                <w:color w:val="000000"/>
              </w:rPr>
              <w:t>Normalized Mean (All gaps area)</w:t>
            </w:r>
          </w:p>
        </w:tc>
        <w:tc>
          <w:tcPr>
            <w:tcW w:w="4678" w:type="dxa"/>
          </w:tcPr>
          <w:p w14:paraId="67399D5E"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rPr>
                <w:rFonts w:hint="eastAsia"/>
                <w:lang w:eastAsia="zh-CN"/>
              </w:rPr>
              <w:t xml:space="preserve">Mean area of </w:t>
            </w:r>
            <w:r w:rsidRPr="002154CC">
              <w:t>Max Inscribed Circle normalised to total image area</w:t>
            </w:r>
          </w:p>
        </w:tc>
        <w:tc>
          <w:tcPr>
            <w:tcW w:w="1802" w:type="dxa"/>
          </w:tcPr>
          <w:p w14:paraId="28571AD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0EB60EA4"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center"/>
          </w:tcPr>
          <w:p w14:paraId="2206CB1A" w14:textId="77777777" w:rsidR="00CB1A82" w:rsidRDefault="00CB1A82" w:rsidP="00C21E82">
            <w:pPr>
              <w:rPr>
                <w:b w:val="0"/>
                <w:bCs w:val="0"/>
                <w:color w:val="000000"/>
              </w:rPr>
            </w:pPr>
            <w:r w:rsidRPr="008B6156">
              <w:rPr>
                <w:color w:val="000000"/>
              </w:rPr>
              <w:t xml:space="preserve">Std (All gaps area in </w:t>
            </w:r>
            <w:r w:rsidRPr="00FA29BC">
              <w:rPr>
                <w:color w:val="000000"/>
              </w:rPr>
              <w:t>µm</w:t>
            </w:r>
            <w:r w:rsidRPr="00FA29BC">
              <w:rPr>
                <w:color w:val="000000"/>
                <w:vertAlign w:val="superscript"/>
              </w:rPr>
              <w:t>2</w:t>
            </w:r>
            <w:r w:rsidRPr="008B6156">
              <w:rPr>
                <w:color w:val="000000"/>
              </w:rPr>
              <w:t>)</w:t>
            </w:r>
          </w:p>
          <w:p w14:paraId="79AA5C30" w14:textId="77777777" w:rsidR="00CB1A82" w:rsidRDefault="00CB1A82" w:rsidP="00C21E82"/>
        </w:tc>
        <w:tc>
          <w:tcPr>
            <w:tcW w:w="4678" w:type="dxa"/>
            <w:tcBorders>
              <w:top w:val="none" w:sz="0" w:space="0" w:color="auto"/>
              <w:bottom w:val="none" w:sz="0" w:space="0" w:color="auto"/>
            </w:tcBorders>
          </w:tcPr>
          <w:p w14:paraId="179FA30A"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rsidRPr="002154CC">
              <w:t xml:space="preserve">StDev of Max Inscribed Circle area in </w:t>
            </w:r>
            <w:r>
              <w:rPr>
                <w:rFonts w:hint="eastAsia"/>
                <w:lang w:eastAsia="zh-CN"/>
              </w:rPr>
              <w:t>entire</w:t>
            </w:r>
            <w:r w:rsidRPr="002154CC">
              <w:t xml:space="preserve"> image (“variability measurement of the Max Inscribed Circles”)</w:t>
            </w:r>
          </w:p>
        </w:tc>
        <w:tc>
          <w:tcPr>
            <w:tcW w:w="1802" w:type="dxa"/>
            <w:tcBorders>
              <w:top w:val="none" w:sz="0" w:space="0" w:color="auto"/>
              <w:bottom w:val="none" w:sz="0" w:space="0" w:color="auto"/>
              <w:right w:val="none" w:sz="0" w:space="0" w:color="auto"/>
            </w:tcBorders>
          </w:tcPr>
          <w:p w14:paraId="623E6503"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26EEFB4A"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795C684A" w14:textId="77777777" w:rsidR="00CB1A82" w:rsidRDefault="00CB1A82" w:rsidP="00C21E82">
            <w:r w:rsidRPr="002154CC">
              <w:rPr>
                <w:color w:val="000000"/>
              </w:rPr>
              <w:t>Normalised Std (</w:t>
            </w:r>
            <w:r>
              <w:rPr>
                <w:color w:val="000000"/>
              </w:rPr>
              <w:t>All</w:t>
            </w:r>
            <w:r w:rsidRPr="002154CC">
              <w:rPr>
                <w:color w:val="000000"/>
              </w:rPr>
              <w:t xml:space="preserve"> gap area)</w:t>
            </w:r>
          </w:p>
        </w:tc>
        <w:tc>
          <w:tcPr>
            <w:tcW w:w="4678" w:type="dxa"/>
          </w:tcPr>
          <w:p w14:paraId="6919E05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rsidRPr="002154CC">
              <w:t xml:space="preserve">Normalised StDev of Max Inscribed Circle area to </w:t>
            </w:r>
            <w:r>
              <w:rPr>
                <w:rFonts w:hint="eastAsia"/>
                <w:lang w:eastAsia="zh-CN"/>
              </w:rPr>
              <w:t>total</w:t>
            </w:r>
            <w:r w:rsidRPr="002154CC">
              <w:t xml:space="preserve"> </w:t>
            </w:r>
            <w:r>
              <w:rPr>
                <w:rFonts w:hint="eastAsia"/>
                <w:lang w:eastAsia="zh-CN"/>
              </w:rPr>
              <w:t>image</w:t>
            </w:r>
            <w:r w:rsidRPr="002154CC">
              <w:t xml:space="preserve"> area</w:t>
            </w:r>
          </w:p>
        </w:tc>
        <w:tc>
          <w:tcPr>
            <w:tcW w:w="1802" w:type="dxa"/>
          </w:tcPr>
          <w:p w14:paraId="20C0FE78"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0F6A7406"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392B1A7A" w14:textId="77777777" w:rsidR="00CB1A82" w:rsidRDefault="00CB1A82" w:rsidP="00C21E82">
            <w:r>
              <w:rPr>
                <w:color w:val="000000"/>
              </w:rPr>
              <w:t xml:space="preserve">Median (All gaps area in </w:t>
            </w:r>
            <w:r w:rsidRPr="00FA29BC">
              <w:rPr>
                <w:color w:val="000000"/>
              </w:rPr>
              <w:t>µm</w:t>
            </w:r>
            <w:r w:rsidRPr="00FA29BC">
              <w:rPr>
                <w:color w:val="000000"/>
                <w:vertAlign w:val="superscript"/>
              </w:rPr>
              <w:t>2</w:t>
            </w:r>
            <w:r>
              <w:rPr>
                <w:color w:val="000000"/>
              </w:rPr>
              <w:t>)</w:t>
            </w:r>
          </w:p>
        </w:tc>
        <w:tc>
          <w:tcPr>
            <w:tcW w:w="4678" w:type="dxa"/>
            <w:tcBorders>
              <w:top w:val="none" w:sz="0" w:space="0" w:color="auto"/>
              <w:bottom w:val="none" w:sz="0" w:space="0" w:color="auto"/>
            </w:tcBorders>
          </w:tcPr>
          <w:p w14:paraId="45A396E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t xml:space="preserve">Median </w:t>
            </w:r>
            <w:r w:rsidRPr="002154CC">
              <w:t>Inscribed Circle area</w:t>
            </w:r>
            <w:r>
              <w:rPr>
                <w:rFonts w:hint="eastAsia"/>
                <w:lang w:eastAsia="zh-CN"/>
              </w:rPr>
              <w:t xml:space="preserve"> in entire image</w:t>
            </w:r>
          </w:p>
        </w:tc>
        <w:tc>
          <w:tcPr>
            <w:tcW w:w="1802" w:type="dxa"/>
            <w:tcBorders>
              <w:top w:val="none" w:sz="0" w:space="0" w:color="auto"/>
              <w:bottom w:val="none" w:sz="0" w:space="0" w:color="auto"/>
              <w:right w:val="none" w:sz="0" w:space="0" w:color="auto"/>
            </w:tcBorders>
          </w:tcPr>
          <w:p w14:paraId="2FE215C8"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507AACF7"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01F1BFE8" w14:textId="77777777" w:rsidR="00CB1A82" w:rsidRDefault="00CB1A82" w:rsidP="00C21E82">
            <w:r>
              <w:rPr>
                <w:color w:val="000000"/>
              </w:rPr>
              <w:t xml:space="preserve">Percentile 5 (All gaps area in </w:t>
            </w:r>
            <w:r w:rsidRPr="00FA29BC">
              <w:rPr>
                <w:color w:val="000000"/>
              </w:rPr>
              <w:t>µm</w:t>
            </w:r>
            <w:r w:rsidRPr="00FA29BC">
              <w:rPr>
                <w:color w:val="000000"/>
                <w:vertAlign w:val="superscript"/>
              </w:rPr>
              <w:t>2</w:t>
            </w:r>
            <w:r>
              <w:rPr>
                <w:color w:val="000000"/>
              </w:rPr>
              <w:t>)</w:t>
            </w:r>
          </w:p>
        </w:tc>
        <w:tc>
          <w:tcPr>
            <w:tcW w:w="4678" w:type="dxa"/>
          </w:tcPr>
          <w:p w14:paraId="325BE3D3"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t>5</w:t>
            </w:r>
            <w:r w:rsidRPr="00CD78CB">
              <w:rPr>
                <w:vertAlign w:val="superscript"/>
              </w:rPr>
              <w:t>th</w:t>
            </w:r>
            <w:r>
              <w:t xml:space="preserve"> percentile of median </w:t>
            </w:r>
            <w:r w:rsidRPr="002154CC">
              <w:t>Max Inscribed Circle area</w:t>
            </w:r>
          </w:p>
        </w:tc>
        <w:tc>
          <w:tcPr>
            <w:tcW w:w="1802" w:type="dxa"/>
          </w:tcPr>
          <w:p w14:paraId="0A3FE682"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17041E51"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0D4A7239" w14:textId="77777777" w:rsidR="00CB1A82" w:rsidRDefault="00CB1A82" w:rsidP="00C21E82">
            <w:r>
              <w:rPr>
                <w:color w:val="000000"/>
              </w:rPr>
              <w:t xml:space="preserve">Percentile 95 (All gaps area in </w:t>
            </w:r>
            <w:r w:rsidRPr="00FA29BC">
              <w:rPr>
                <w:color w:val="000000"/>
              </w:rPr>
              <w:t>µm</w:t>
            </w:r>
            <w:r w:rsidRPr="00FA29BC">
              <w:rPr>
                <w:color w:val="000000"/>
                <w:vertAlign w:val="superscript"/>
              </w:rPr>
              <w:t>2</w:t>
            </w:r>
            <w:r>
              <w:rPr>
                <w:color w:val="000000"/>
              </w:rPr>
              <w:t>)</w:t>
            </w:r>
          </w:p>
        </w:tc>
        <w:tc>
          <w:tcPr>
            <w:tcW w:w="4678" w:type="dxa"/>
            <w:tcBorders>
              <w:top w:val="none" w:sz="0" w:space="0" w:color="auto"/>
              <w:bottom w:val="none" w:sz="0" w:space="0" w:color="auto"/>
            </w:tcBorders>
          </w:tcPr>
          <w:p w14:paraId="7C0CBD29"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r>
              <w:t>95</w:t>
            </w:r>
            <w:r w:rsidRPr="00CD78CB">
              <w:rPr>
                <w:vertAlign w:val="superscript"/>
              </w:rPr>
              <w:t>th</w:t>
            </w:r>
            <w:r>
              <w:t xml:space="preserve"> percentile of median </w:t>
            </w:r>
            <w:r w:rsidRPr="002154CC">
              <w:t>Max Inscribed Circle area</w:t>
            </w:r>
          </w:p>
        </w:tc>
        <w:tc>
          <w:tcPr>
            <w:tcW w:w="1802" w:type="dxa"/>
            <w:tcBorders>
              <w:top w:val="none" w:sz="0" w:space="0" w:color="auto"/>
              <w:bottom w:val="none" w:sz="0" w:space="0" w:color="auto"/>
              <w:right w:val="none" w:sz="0" w:space="0" w:color="auto"/>
            </w:tcBorders>
          </w:tcPr>
          <w:p w14:paraId="0FC1C08A"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12147ED3"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140BB509" w14:textId="77777777" w:rsidR="00CB1A82" w:rsidRDefault="00CB1A82" w:rsidP="00C21E82">
            <w:r w:rsidRPr="002154CC">
              <w:rPr>
                <w:color w:val="000000"/>
              </w:rPr>
              <w:t>Mean (</w:t>
            </w:r>
            <w:r>
              <w:rPr>
                <w:color w:val="000000"/>
              </w:rPr>
              <w:t>All</w:t>
            </w:r>
            <w:r w:rsidRPr="002154CC">
              <w:rPr>
                <w:color w:val="000000"/>
              </w:rPr>
              <w:t xml:space="preserve"> gap</w:t>
            </w:r>
            <w:r>
              <w:rPr>
                <w:color w:val="000000"/>
              </w:rPr>
              <w:t>s</w:t>
            </w:r>
            <w:r w:rsidRPr="002154CC">
              <w:rPr>
                <w:color w:val="000000"/>
              </w:rPr>
              <w:t xml:space="preserve"> radius in </w:t>
            </w:r>
            <w:r w:rsidRPr="00FA29BC">
              <w:rPr>
                <w:color w:val="000000"/>
              </w:rPr>
              <w:t>µm</w:t>
            </w:r>
            <w:r w:rsidRPr="002154CC">
              <w:rPr>
                <w:color w:val="000000"/>
              </w:rPr>
              <w:t>)</w:t>
            </w:r>
          </w:p>
        </w:tc>
        <w:tc>
          <w:tcPr>
            <w:tcW w:w="4678" w:type="dxa"/>
          </w:tcPr>
          <w:p w14:paraId="202CE92C"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r w:rsidRPr="002154CC">
              <w:t>Mean</w:t>
            </w:r>
            <w:r>
              <w:rPr>
                <w:rFonts w:hint="eastAsia"/>
                <w:lang w:eastAsia="zh-CN"/>
              </w:rPr>
              <w:t xml:space="preserve"> </w:t>
            </w:r>
            <w:r w:rsidRPr="002154CC">
              <w:t xml:space="preserve">Max Inscribed Circle radius in </w:t>
            </w:r>
            <w:r>
              <w:rPr>
                <w:rFonts w:hint="eastAsia"/>
                <w:lang w:eastAsia="zh-CN"/>
              </w:rPr>
              <w:t>entire</w:t>
            </w:r>
            <w:r w:rsidRPr="002154CC">
              <w:t xml:space="preserve"> image</w:t>
            </w:r>
          </w:p>
        </w:tc>
        <w:tc>
          <w:tcPr>
            <w:tcW w:w="1802" w:type="dxa"/>
          </w:tcPr>
          <w:p w14:paraId="75F9FAB9"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4A9058A2"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3752229E" w14:textId="77777777" w:rsidR="00CB1A82" w:rsidRPr="002154CC" w:rsidRDefault="00CB1A82" w:rsidP="00C21E82">
            <w:pPr>
              <w:rPr>
                <w:b w:val="0"/>
                <w:bCs w:val="0"/>
                <w:color w:val="000000"/>
              </w:rPr>
            </w:pPr>
            <w:r w:rsidRPr="002154CC">
              <w:rPr>
                <w:color w:val="000000"/>
              </w:rPr>
              <w:t>Normalised Mean (</w:t>
            </w:r>
            <w:r>
              <w:rPr>
                <w:color w:val="000000"/>
              </w:rPr>
              <w:t>All</w:t>
            </w:r>
            <w:r w:rsidRPr="002154CC">
              <w:rPr>
                <w:color w:val="000000"/>
              </w:rPr>
              <w:t xml:space="preserve"> gap</w:t>
            </w:r>
            <w:r>
              <w:rPr>
                <w:color w:val="000000"/>
              </w:rPr>
              <w:t>s</w:t>
            </w:r>
            <w:r w:rsidRPr="002154CC">
              <w:rPr>
                <w:color w:val="000000"/>
              </w:rPr>
              <w:t xml:space="preserve"> radius)</w:t>
            </w:r>
          </w:p>
        </w:tc>
        <w:tc>
          <w:tcPr>
            <w:tcW w:w="4678" w:type="dxa"/>
            <w:tcBorders>
              <w:top w:val="none" w:sz="0" w:space="0" w:color="auto"/>
              <w:bottom w:val="none" w:sz="0" w:space="0" w:color="auto"/>
            </w:tcBorders>
          </w:tcPr>
          <w:p w14:paraId="6506E98D"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Mean</w:t>
            </w:r>
            <w:r>
              <w:rPr>
                <w:rFonts w:hint="eastAsia"/>
                <w:lang w:eastAsia="zh-CN"/>
              </w:rPr>
              <w:t xml:space="preserve"> </w:t>
            </w:r>
            <w:r w:rsidRPr="002154CC">
              <w:t>Max Inscribed Circle radius normalised to the square root of the total image area</w:t>
            </w:r>
          </w:p>
        </w:tc>
        <w:tc>
          <w:tcPr>
            <w:tcW w:w="1802" w:type="dxa"/>
            <w:tcBorders>
              <w:top w:val="none" w:sz="0" w:space="0" w:color="auto"/>
              <w:bottom w:val="none" w:sz="0" w:space="0" w:color="auto"/>
              <w:right w:val="none" w:sz="0" w:space="0" w:color="auto"/>
            </w:tcBorders>
          </w:tcPr>
          <w:p w14:paraId="553AC47A"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324E74E0"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center"/>
          </w:tcPr>
          <w:p w14:paraId="1EA5104D" w14:textId="77777777" w:rsidR="00CB1A82" w:rsidRDefault="00CB1A82" w:rsidP="00C21E82">
            <w:pPr>
              <w:rPr>
                <w:b w:val="0"/>
                <w:bCs w:val="0"/>
                <w:color w:val="000000"/>
              </w:rPr>
            </w:pPr>
            <w:r w:rsidRPr="002154CC">
              <w:rPr>
                <w:color w:val="000000"/>
              </w:rPr>
              <w:t>Std (</w:t>
            </w:r>
            <w:r>
              <w:rPr>
                <w:color w:val="000000"/>
              </w:rPr>
              <w:t>All</w:t>
            </w:r>
            <w:r w:rsidRPr="002154CC">
              <w:rPr>
                <w:color w:val="000000"/>
              </w:rPr>
              <w:t xml:space="preserve"> gap</w:t>
            </w:r>
            <w:r>
              <w:rPr>
                <w:color w:val="000000"/>
              </w:rPr>
              <w:t>s</w:t>
            </w:r>
            <w:r w:rsidRPr="002154CC">
              <w:rPr>
                <w:color w:val="000000"/>
              </w:rPr>
              <w:t xml:space="preserve"> radius in</w:t>
            </w:r>
            <w:r>
              <w:rPr>
                <w:color w:val="000000"/>
              </w:rPr>
              <w:t xml:space="preserve"> </w:t>
            </w:r>
            <w:r w:rsidRPr="00FA29BC">
              <w:rPr>
                <w:color w:val="000000"/>
              </w:rPr>
              <w:t>µm</w:t>
            </w:r>
            <w:r w:rsidRPr="002154CC">
              <w:rPr>
                <w:color w:val="000000"/>
              </w:rPr>
              <w:t>)</w:t>
            </w:r>
          </w:p>
          <w:p w14:paraId="3D6F1E75" w14:textId="77777777" w:rsidR="00CB1A82" w:rsidRPr="002154CC" w:rsidRDefault="00CB1A82" w:rsidP="00C21E82">
            <w:pPr>
              <w:rPr>
                <w:b w:val="0"/>
                <w:bCs w:val="0"/>
                <w:color w:val="000000"/>
              </w:rPr>
            </w:pPr>
          </w:p>
        </w:tc>
        <w:tc>
          <w:tcPr>
            <w:tcW w:w="4678" w:type="dxa"/>
          </w:tcPr>
          <w:p w14:paraId="6AF04917"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 xml:space="preserve">StDev of Max Inscribed Circle radius in </w:t>
            </w:r>
            <w:r>
              <w:rPr>
                <w:rFonts w:hint="eastAsia"/>
                <w:lang w:eastAsia="zh-CN"/>
              </w:rPr>
              <w:t>entire</w:t>
            </w:r>
            <w:r w:rsidRPr="002154CC">
              <w:t xml:space="preserve"> image (“variability measurement of the Max Inscribed Circle radi</w:t>
            </w:r>
            <w:r>
              <w:rPr>
                <w:rFonts w:hint="eastAsia"/>
                <w:lang w:eastAsia="zh-CN"/>
              </w:rPr>
              <w:t>us</w:t>
            </w:r>
            <w:r w:rsidRPr="002154CC">
              <w:t>”)</w:t>
            </w:r>
          </w:p>
        </w:tc>
        <w:tc>
          <w:tcPr>
            <w:tcW w:w="1802" w:type="dxa"/>
          </w:tcPr>
          <w:p w14:paraId="1F30E85A"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789605DA"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06E6875A" w14:textId="77777777" w:rsidR="00CB1A82" w:rsidRDefault="00CB1A82" w:rsidP="00C21E82">
            <w:pPr>
              <w:rPr>
                <w:b w:val="0"/>
                <w:bCs w:val="0"/>
                <w:color w:val="000000"/>
              </w:rPr>
            </w:pPr>
            <w:r w:rsidRPr="002154CC">
              <w:rPr>
                <w:color w:val="000000"/>
              </w:rPr>
              <w:t>Normalised Std (</w:t>
            </w:r>
            <w:r>
              <w:rPr>
                <w:color w:val="000000"/>
              </w:rPr>
              <w:t xml:space="preserve">All </w:t>
            </w:r>
            <w:r w:rsidRPr="002154CC">
              <w:rPr>
                <w:color w:val="000000"/>
              </w:rPr>
              <w:t>gap</w:t>
            </w:r>
            <w:r>
              <w:rPr>
                <w:color w:val="000000"/>
              </w:rPr>
              <w:t>s</w:t>
            </w:r>
            <w:r w:rsidRPr="002154CC">
              <w:rPr>
                <w:color w:val="000000"/>
              </w:rPr>
              <w:t xml:space="preserve"> radius)</w:t>
            </w:r>
          </w:p>
          <w:p w14:paraId="54E3303B" w14:textId="77777777" w:rsidR="00CB1A82" w:rsidRPr="002154CC" w:rsidRDefault="00CB1A82" w:rsidP="00C21E82">
            <w:pPr>
              <w:rPr>
                <w:b w:val="0"/>
                <w:bCs w:val="0"/>
                <w:color w:val="000000"/>
              </w:rPr>
            </w:pPr>
          </w:p>
        </w:tc>
        <w:tc>
          <w:tcPr>
            <w:tcW w:w="4678" w:type="dxa"/>
            <w:tcBorders>
              <w:top w:val="none" w:sz="0" w:space="0" w:color="auto"/>
              <w:bottom w:val="none" w:sz="0" w:space="0" w:color="auto"/>
            </w:tcBorders>
          </w:tcPr>
          <w:p w14:paraId="2ABE2B8A"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Normalised StDev of Max Inscribed Circle radius to the square root of the total image area</w:t>
            </w:r>
          </w:p>
        </w:tc>
        <w:tc>
          <w:tcPr>
            <w:tcW w:w="1802" w:type="dxa"/>
            <w:tcBorders>
              <w:top w:val="none" w:sz="0" w:space="0" w:color="auto"/>
              <w:bottom w:val="none" w:sz="0" w:space="0" w:color="auto"/>
              <w:right w:val="none" w:sz="0" w:space="0" w:color="auto"/>
            </w:tcBorders>
          </w:tcPr>
          <w:p w14:paraId="5C991A62"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312C6722"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2E6B7DBF" w14:textId="77777777" w:rsidR="00CB1A82" w:rsidRPr="002154CC" w:rsidRDefault="00CB1A82" w:rsidP="00C21E82">
            <w:pPr>
              <w:rPr>
                <w:b w:val="0"/>
                <w:bCs w:val="0"/>
                <w:color w:val="000000"/>
              </w:rPr>
            </w:pPr>
            <w:r>
              <w:rPr>
                <w:color w:val="000000"/>
              </w:rPr>
              <w:t xml:space="preserve">Median (All gaps radius in </w:t>
            </w:r>
            <w:r w:rsidRPr="00FA29BC">
              <w:rPr>
                <w:color w:val="000000"/>
              </w:rPr>
              <w:t>µm</w:t>
            </w:r>
            <w:r>
              <w:rPr>
                <w:color w:val="000000"/>
              </w:rPr>
              <w:t>)</w:t>
            </w:r>
          </w:p>
        </w:tc>
        <w:tc>
          <w:tcPr>
            <w:tcW w:w="4678" w:type="dxa"/>
          </w:tcPr>
          <w:p w14:paraId="6CC3E479"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t>Median</w:t>
            </w:r>
            <w:r>
              <w:rPr>
                <w:rFonts w:hint="eastAsia"/>
                <w:lang w:eastAsia="zh-CN"/>
              </w:rPr>
              <w:t xml:space="preserve"> </w:t>
            </w:r>
            <w:r w:rsidRPr="002154CC">
              <w:t xml:space="preserve">Max Inscribed Circle radius </w:t>
            </w:r>
            <w:r>
              <w:rPr>
                <w:rFonts w:hint="eastAsia"/>
                <w:lang w:eastAsia="zh-CN"/>
              </w:rPr>
              <w:t>in</w:t>
            </w:r>
            <w:r>
              <w:t xml:space="preserve"> </w:t>
            </w:r>
            <w:r>
              <w:rPr>
                <w:rFonts w:hint="eastAsia"/>
                <w:lang w:eastAsia="zh-CN"/>
              </w:rPr>
              <w:t>entire</w:t>
            </w:r>
            <w:r>
              <w:t xml:space="preserve"> image </w:t>
            </w:r>
          </w:p>
        </w:tc>
        <w:tc>
          <w:tcPr>
            <w:tcW w:w="1802" w:type="dxa"/>
          </w:tcPr>
          <w:p w14:paraId="3220D8DD"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1F53C48C"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0F7D5CD2" w14:textId="77777777" w:rsidR="00CB1A82" w:rsidRPr="002154CC" w:rsidRDefault="00CB1A82" w:rsidP="00C21E82">
            <w:pPr>
              <w:rPr>
                <w:b w:val="0"/>
                <w:bCs w:val="0"/>
                <w:color w:val="000000"/>
              </w:rPr>
            </w:pPr>
            <w:r>
              <w:rPr>
                <w:color w:val="000000"/>
              </w:rPr>
              <w:t xml:space="preserve">Percentile 5 (All gaps radius in </w:t>
            </w:r>
            <w:r w:rsidRPr="00FA29BC">
              <w:rPr>
                <w:color w:val="000000"/>
              </w:rPr>
              <w:t>µm</w:t>
            </w:r>
            <w:r>
              <w:rPr>
                <w:color w:val="000000"/>
              </w:rPr>
              <w:t>)</w:t>
            </w:r>
          </w:p>
        </w:tc>
        <w:tc>
          <w:tcPr>
            <w:tcW w:w="4678" w:type="dxa"/>
            <w:tcBorders>
              <w:top w:val="none" w:sz="0" w:space="0" w:color="auto"/>
              <w:bottom w:val="none" w:sz="0" w:space="0" w:color="auto"/>
            </w:tcBorders>
          </w:tcPr>
          <w:p w14:paraId="575E931E"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t>5</w:t>
            </w:r>
            <w:r w:rsidRPr="009D4791">
              <w:rPr>
                <w:vertAlign w:val="superscript"/>
              </w:rPr>
              <w:t>th</w:t>
            </w:r>
            <w:r>
              <w:t xml:space="preserve"> percentile of </w:t>
            </w:r>
            <w:r w:rsidRPr="002154CC">
              <w:t xml:space="preserve">Max Inscribed Circle </w:t>
            </w:r>
            <w:r>
              <w:t xml:space="preserve">radius in </w:t>
            </w:r>
            <w:r>
              <w:rPr>
                <w:rFonts w:hint="eastAsia"/>
                <w:lang w:eastAsia="zh-CN"/>
              </w:rPr>
              <w:t>entire</w:t>
            </w:r>
            <w:r>
              <w:t xml:space="preserve"> image </w:t>
            </w:r>
          </w:p>
        </w:tc>
        <w:tc>
          <w:tcPr>
            <w:tcW w:w="1802" w:type="dxa"/>
            <w:tcBorders>
              <w:top w:val="none" w:sz="0" w:space="0" w:color="auto"/>
              <w:bottom w:val="none" w:sz="0" w:space="0" w:color="auto"/>
              <w:right w:val="none" w:sz="0" w:space="0" w:color="auto"/>
            </w:tcBorders>
          </w:tcPr>
          <w:p w14:paraId="623ED3E4"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492F70AE"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6BA7E5DB" w14:textId="77777777" w:rsidR="00CB1A82" w:rsidRPr="002154CC" w:rsidRDefault="00CB1A82" w:rsidP="00C21E82">
            <w:pPr>
              <w:rPr>
                <w:b w:val="0"/>
                <w:bCs w:val="0"/>
                <w:color w:val="000000"/>
              </w:rPr>
            </w:pPr>
            <w:r>
              <w:rPr>
                <w:color w:val="000000"/>
              </w:rPr>
              <w:t xml:space="preserve">Percentile 95 (All gaps radius in </w:t>
            </w:r>
            <w:r w:rsidRPr="00FA29BC">
              <w:rPr>
                <w:color w:val="000000"/>
              </w:rPr>
              <w:t>µm</w:t>
            </w:r>
            <w:r>
              <w:rPr>
                <w:color w:val="000000"/>
              </w:rPr>
              <w:t>)</w:t>
            </w:r>
          </w:p>
        </w:tc>
        <w:tc>
          <w:tcPr>
            <w:tcW w:w="4678" w:type="dxa"/>
          </w:tcPr>
          <w:p w14:paraId="2329E8D6"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rPr>
                <w:lang w:eastAsia="zh-CN"/>
              </w:rPr>
            </w:pPr>
            <w:r>
              <w:t>95</w:t>
            </w:r>
            <w:r w:rsidRPr="009D4791">
              <w:rPr>
                <w:vertAlign w:val="superscript"/>
              </w:rPr>
              <w:t>th</w:t>
            </w:r>
            <w:r>
              <w:t xml:space="preserve"> percentile of </w:t>
            </w:r>
            <w:r w:rsidRPr="002154CC">
              <w:t xml:space="preserve">Max Inscribed Circle </w:t>
            </w:r>
            <w:r>
              <w:t>radius in</w:t>
            </w:r>
            <w:r>
              <w:rPr>
                <w:rFonts w:hint="eastAsia"/>
                <w:lang w:eastAsia="zh-CN"/>
              </w:rPr>
              <w:t xml:space="preserve"> entire</w:t>
            </w:r>
            <w:r>
              <w:t xml:space="preserve"> image</w:t>
            </w:r>
          </w:p>
        </w:tc>
        <w:tc>
          <w:tcPr>
            <w:tcW w:w="1802" w:type="dxa"/>
          </w:tcPr>
          <w:p w14:paraId="19D63156"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7ED54AC0"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3C02A525" w14:textId="77777777" w:rsidR="00CB1A82" w:rsidRPr="002154CC" w:rsidRDefault="00CB1A82" w:rsidP="00C21E82">
            <w:pPr>
              <w:rPr>
                <w:b w:val="0"/>
                <w:bCs w:val="0"/>
                <w:color w:val="000000"/>
              </w:rPr>
            </w:pPr>
            <w:r>
              <w:rPr>
                <w:color w:val="000000"/>
              </w:rPr>
              <w:t>Gap Circles Count (All)</w:t>
            </w:r>
          </w:p>
        </w:tc>
        <w:tc>
          <w:tcPr>
            <w:tcW w:w="4678" w:type="dxa"/>
            <w:tcBorders>
              <w:top w:val="none" w:sz="0" w:space="0" w:color="auto"/>
              <w:bottom w:val="none" w:sz="0" w:space="0" w:color="auto"/>
            </w:tcBorders>
          </w:tcPr>
          <w:p w14:paraId="4C863F6D"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rsidRPr="002154CC">
              <w:t>Total number of Max Inscribed Circles</w:t>
            </w:r>
            <w:r>
              <w:rPr>
                <w:rFonts w:hint="eastAsia"/>
                <w:lang w:eastAsia="zh-CN"/>
              </w:rPr>
              <w:t xml:space="preserve"> in entire image</w:t>
            </w:r>
          </w:p>
        </w:tc>
        <w:tc>
          <w:tcPr>
            <w:tcW w:w="1802" w:type="dxa"/>
            <w:tcBorders>
              <w:top w:val="none" w:sz="0" w:space="0" w:color="auto"/>
              <w:bottom w:val="none" w:sz="0" w:space="0" w:color="auto"/>
              <w:right w:val="none" w:sz="0" w:space="0" w:color="auto"/>
            </w:tcBorders>
          </w:tcPr>
          <w:p w14:paraId="553C2146"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49017035"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57A19D29" w14:textId="77777777" w:rsidR="00CB1A82" w:rsidRPr="002154CC" w:rsidRDefault="00CB1A82" w:rsidP="00C21E82">
            <w:pPr>
              <w:rPr>
                <w:b w:val="0"/>
                <w:bCs w:val="0"/>
                <w:color w:val="000000"/>
              </w:rPr>
            </w:pPr>
            <w:r w:rsidRPr="002154CC">
              <w:rPr>
                <w:color w:val="000000"/>
              </w:rPr>
              <w:t>Gap density (Total, number/</w:t>
            </w:r>
            <w:r w:rsidRPr="00FA29BC">
              <w:rPr>
                <w:color w:val="000000"/>
              </w:rPr>
              <w:t xml:space="preserve"> µm</w:t>
            </w:r>
            <w:r w:rsidRPr="009D4791">
              <w:rPr>
                <w:color w:val="000000"/>
                <w:vertAlign w:val="superscript"/>
              </w:rPr>
              <w:t>2</w:t>
            </w:r>
            <w:r w:rsidRPr="002154CC">
              <w:rPr>
                <w:color w:val="000000"/>
              </w:rPr>
              <w:t>)</w:t>
            </w:r>
          </w:p>
        </w:tc>
        <w:tc>
          <w:tcPr>
            <w:tcW w:w="4678" w:type="dxa"/>
          </w:tcPr>
          <w:p w14:paraId="6E172002"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Number of Max Inscribed Circle</w:t>
            </w:r>
            <w:r>
              <w:rPr>
                <w:rFonts w:hint="eastAsia"/>
                <w:lang w:eastAsia="zh-CN"/>
              </w:rPr>
              <w:t xml:space="preserve"> </w:t>
            </w:r>
            <w:r w:rsidRPr="002154CC">
              <w:t xml:space="preserve">per </w:t>
            </w:r>
            <m:oMath>
              <m:r>
                <w:rPr>
                  <w:rFonts w:ascii="Cambria Math" w:hAnsi="Cambria Math"/>
                </w:rPr>
                <m:t>μ</m:t>
              </m:r>
              <m:sSup>
                <m:sSupPr>
                  <m:ctrlPr>
                    <w:rPr>
                      <w:rFonts w:ascii="Cambria Math" w:hAnsi="Cambria Math"/>
                    </w:rPr>
                  </m:ctrlPr>
                </m:sSupPr>
                <m:e>
                  <m:r>
                    <w:rPr>
                      <w:rFonts w:ascii="Cambria Math" w:hAnsi="Cambria Math"/>
                    </w:rPr>
                    <m:t>m</m:t>
                  </m:r>
                </m:e>
                <m:sup>
                  <m:r>
                    <w:rPr>
                      <w:rFonts w:ascii="Cambria Math" w:hAnsi="Cambria Math"/>
                    </w:rPr>
                    <m:t>2</m:t>
                  </m:r>
                </m:sup>
              </m:sSup>
            </m:oMath>
          </w:p>
        </w:tc>
        <w:tc>
          <w:tcPr>
            <w:tcW w:w="1802" w:type="dxa"/>
          </w:tcPr>
          <w:p w14:paraId="0833DF12"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4A8C6A63"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573A83B5" w14:textId="77777777" w:rsidR="00CB1A82" w:rsidRPr="002154CC" w:rsidRDefault="00CB1A82" w:rsidP="00C21E82">
            <w:pPr>
              <w:rPr>
                <w:b w:val="0"/>
                <w:bCs w:val="0"/>
                <w:color w:val="000000"/>
              </w:rPr>
            </w:pPr>
            <w:r w:rsidRPr="002154CC">
              <w:rPr>
                <w:color w:val="000000"/>
              </w:rPr>
              <w:t xml:space="preserve">Mean (ROI gap area in </w:t>
            </w:r>
            <w:r w:rsidRPr="00FA29BC">
              <w:rPr>
                <w:color w:val="000000"/>
              </w:rPr>
              <w:t>µm</w:t>
            </w:r>
            <w:r w:rsidRPr="009D4791">
              <w:rPr>
                <w:color w:val="000000"/>
                <w:vertAlign w:val="superscript"/>
              </w:rPr>
              <w:t>2</w:t>
            </w:r>
            <w:r w:rsidRPr="002154CC">
              <w:rPr>
                <w:color w:val="000000"/>
              </w:rPr>
              <w:t>)</w:t>
            </w:r>
          </w:p>
        </w:tc>
        <w:tc>
          <w:tcPr>
            <w:tcW w:w="4678" w:type="dxa"/>
            <w:tcBorders>
              <w:top w:val="none" w:sz="0" w:space="0" w:color="auto"/>
              <w:bottom w:val="none" w:sz="0" w:space="0" w:color="auto"/>
            </w:tcBorders>
          </w:tcPr>
          <w:p w14:paraId="7ADBAA84"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rsidRPr="002154CC">
              <w:t>Mean Max Inscribed Circle area in ROI</w:t>
            </w:r>
            <w:r>
              <w:rPr>
                <w:rFonts w:hint="eastAsia"/>
                <w:lang w:eastAsia="zh-CN"/>
              </w:rPr>
              <w:t xml:space="preserve"> </w:t>
            </w:r>
            <w:r>
              <w:t>(segmented image)</w:t>
            </w:r>
          </w:p>
        </w:tc>
        <w:tc>
          <w:tcPr>
            <w:tcW w:w="1802" w:type="dxa"/>
            <w:tcBorders>
              <w:top w:val="none" w:sz="0" w:space="0" w:color="auto"/>
              <w:bottom w:val="none" w:sz="0" w:space="0" w:color="auto"/>
              <w:right w:val="none" w:sz="0" w:space="0" w:color="auto"/>
            </w:tcBorders>
          </w:tcPr>
          <w:p w14:paraId="58297C25"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29C35C88"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07DA34BB" w14:textId="77777777" w:rsidR="00CB1A82" w:rsidRPr="002154CC" w:rsidRDefault="00CB1A82" w:rsidP="00C21E82">
            <w:pPr>
              <w:rPr>
                <w:b w:val="0"/>
                <w:bCs w:val="0"/>
                <w:color w:val="000000"/>
              </w:rPr>
            </w:pPr>
            <w:r w:rsidRPr="002154CC">
              <w:rPr>
                <w:color w:val="000000"/>
              </w:rPr>
              <w:t>Normalised Mean (ROI gap area)</w:t>
            </w:r>
          </w:p>
        </w:tc>
        <w:tc>
          <w:tcPr>
            <w:tcW w:w="4678" w:type="dxa"/>
          </w:tcPr>
          <w:p w14:paraId="59259876"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Pr>
                <w:rFonts w:hint="eastAsia"/>
                <w:lang w:eastAsia="zh-CN"/>
              </w:rPr>
              <w:t xml:space="preserve">Mean </w:t>
            </w:r>
            <w:r w:rsidRPr="002154CC">
              <w:t xml:space="preserve">Max Inscribed Circle area normalised to </w:t>
            </w:r>
            <w:r>
              <w:rPr>
                <w:rFonts w:hint="eastAsia"/>
                <w:lang w:eastAsia="zh-CN"/>
              </w:rPr>
              <w:t>ROI</w:t>
            </w:r>
            <w:r w:rsidRPr="002154CC">
              <w:t xml:space="preserve"> area </w:t>
            </w:r>
          </w:p>
        </w:tc>
        <w:tc>
          <w:tcPr>
            <w:tcW w:w="1802" w:type="dxa"/>
          </w:tcPr>
          <w:p w14:paraId="1256DF5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710EE918"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center"/>
          </w:tcPr>
          <w:p w14:paraId="46C1A945" w14:textId="77777777" w:rsidR="00CB1A82" w:rsidRDefault="00CB1A82" w:rsidP="00C21E82">
            <w:pPr>
              <w:rPr>
                <w:b w:val="0"/>
                <w:bCs w:val="0"/>
                <w:color w:val="000000"/>
              </w:rPr>
            </w:pPr>
            <w:r w:rsidRPr="002154CC">
              <w:rPr>
                <w:color w:val="000000"/>
              </w:rPr>
              <w:lastRenderedPageBreak/>
              <w:t xml:space="preserve">Std (ROI gap area in </w:t>
            </w:r>
            <w:r w:rsidRPr="00FA29BC">
              <w:rPr>
                <w:color w:val="000000"/>
              </w:rPr>
              <w:t>µm</w:t>
            </w:r>
            <w:r w:rsidRPr="009D4791">
              <w:rPr>
                <w:color w:val="000000"/>
                <w:vertAlign w:val="superscript"/>
              </w:rPr>
              <w:t>2</w:t>
            </w:r>
            <w:r w:rsidRPr="002154CC">
              <w:rPr>
                <w:color w:val="000000"/>
              </w:rPr>
              <w:t>)</w:t>
            </w:r>
          </w:p>
          <w:p w14:paraId="0E878A12" w14:textId="77777777" w:rsidR="00CB1A82" w:rsidRPr="002154CC" w:rsidRDefault="00CB1A82" w:rsidP="00C21E82">
            <w:pPr>
              <w:rPr>
                <w:b w:val="0"/>
                <w:bCs w:val="0"/>
                <w:color w:val="000000"/>
              </w:rPr>
            </w:pPr>
          </w:p>
        </w:tc>
        <w:tc>
          <w:tcPr>
            <w:tcW w:w="4678" w:type="dxa"/>
            <w:tcBorders>
              <w:top w:val="none" w:sz="0" w:space="0" w:color="auto"/>
              <w:bottom w:val="none" w:sz="0" w:space="0" w:color="auto"/>
            </w:tcBorders>
          </w:tcPr>
          <w:p w14:paraId="00C88B64"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StDev of Max Inscribed Circle area in ROI (“variability measurement of the Max Inscribed Circle areas”)</w:t>
            </w:r>
          </w:p>
        </w:tc>
        <w:tc>
          <w:tcPr>
            <w:tcW w:w="1802" w:type="dxa"/>
            <w:tcBorders>
              <w:top w:val="none" w:sz="0" w:space="0" w:color="auto"/>
              <w:bottom w:val="none" w:sz="0" w:space="0" w:color="auto"/>
              <w:right w:val="none" w:sz="0" w:space="0" w:color="auto"/>
            </w:tcBorders>
          </w:tcPr>
          <w:p w14:paraId="28982D4F"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0A510D8D"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center"/>
          </w:tcPr>
          <w:p w14:paraId="6411284D" w14:textId="77777777" w:rsidR="00CB1A82" w:rsidRPr="002154CC" w:rsidRDefault="00CB1A82" w:rsidP="00C21E82">
            <w:pPr>
              <w:rPr>
                <w:b w:val="0"/>
                <w:bCs w:val="0"/>
                <w:color w:val="000000"/>
              </w:rPr>
            </w:pPr>
            <w:r w:rsidRPr="002154CC">
              <w:rPr>
                <w:color w:val="000000"/>
              </w:rPr>
              <w:t>Normalised Std (ROI gap area)</w:t>
            </w:r>
          </w:p>
        </w:tc>
        <w:tc>
          <w:tcPr>
            <w:tcW w:w="4678" w:type="dxa"/>
          </w:tcPr>
          <w:p w14:paraId="01440DD5"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Normalised StDev of Max Inscribed Circle area to ROI</w:t>
            </w:r>
            <w:r>
              <w:rPr>
                <w:rFonts w:hint="eastAsia"/>
                <w:lang w:eastAsia="zh-CN"/>
              </w:rPr>
              <w:t xml:space="preserve"> area</w:t>
            </w:r>
          </w:p>
        </w:tc>
        <w:tc>
          <w:tcPr>
            <w:tcW w:w="1802" w:type="dxa"/>
          </w:tcPr>
          <w:p w14:paraId="2AD36186"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3F2E5CBE"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62819E38" w14:textId="77777777" w:rsidR="00CB1A82" w:rsidRPr="002154CC" w:rsidRDefault="00CB1A82" w:rsidP="00C21E82">
            <w:pPr>
              <w:rPr>
                <w:b w:val="0"/>
                <w:bCs w:val="0"/>
                <w:color w:val="000000"/>
              </w:rPr>
            </w:pPr>
            <w:r w:rsidRPr="009D4791">
              <w:rPr>
                <w:color w:val="000000"/>
              </w:rPr>
              <w:t>Percentile5 (ROI gaps area in</w:t>
            </w:r>
            <w:r>
              <w:rPr>
                <w:color w:val="000000"/>
              </w:rPr>
              <w:t xml:space="preserve"> </w:t>
            </w:r>
            <w:r w:rsidRPr="009D4791">
              <w:rPr>
                <w:color w:val="000000"/>
              </w:rPr>
              <w:t>µm)</w:t>
            </w:r>
          </w:p>
        </w:tc>
        <w:tc>
          <w:tcPr>
            <w:tcW w:w="4678" w:type="dxa"/>
            <w:tcBorders>
              <w:top w:val="none" w:sz="0" w:space="0" w:color="auto"/>
              <w:bottom w:val="none" w:sz="0" w:space="0" w:color="auto"/>
            </w:tcBorders>
          </w:tcPr>
          <w:p w14:paraId="219FB12F"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t>5</w:t>
            </w:r>
            <w:r w:rsidRPr="009D4791">
              <w:rPr>
                <w:vertAlign w:val="superscript"/>
              </w:rPr>
              <w:t>th</w:t>
            </w:r>
            <w:r>
              <w:t xml:space="preserve"> percentile of </w:t>
            </w:r>
            <w:r w:rsidRPr="002154CC">
              <w:t xml:space="preserve">Max Inscribed Circle </w:t>
            </w:r>
            <w:r>
              <w:t xml:space="preserve">area in ROI </w:t>
            </w:r>
          </w:p>
        </w:tc>
        <w:tc>
          <w:tcPr>
            <w:tcW w:w="1802" w:type="dxa"/>
            <w:tcBorders>
              <w:top w:val="none" w:sz="0" w:space="0" w:color="auto"/>
              <w:bottom w:val="none" w:sz="0" w:space="0" w:color="auto"/>
              <w:right w:val="none" w:sz="0" w:space="0" w:color="auto"/>
            </w:tcBorders>
          </w:tcPr>
          <w:p w14:paraId="065D2A59"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79017CF4"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70A8B8A4" w14:textId="77777777" w:rsidR="00CB1A82" w:rsidRPr="002154CC" w:rsidRDefault="00CB1A82" w:rsidP="00C21E82">
            <w:pPr>
              <w:rPr>
                <w:b w:val="0"/>
                <w:bCs w:val="0"/>
                <w:color w:val="000000"/>
              </w:rPr>
            </w:pPr>
            <w:r w:rsidRPr="009D4791">
              <w:rPr>
                <w:color w:val="000000"/>
              </w:rPr>
              <w:t>Percentile</w:t>
            </w:r>
            <w:r>
              <w:rPr>
                <w:color w:val="000000"/>
              </w:rPr>
              <w:t>9</w:t>
            </w:r>
            <w:r w:rsidRPr="009D4791">
              <w:rPr>
                <w:color w:val="000000"/>
              </w:rPr>
              <w:t>5 (ROI gaps area in</w:t>
            </w:r>
            <w:r>
              <w:rPr>
                <w:color w:val="000000"/>
              </w:rPr>
              <w:t xml:space="preserve"> </w:t>
            </w:r>
            <w:r w:rsidRPr="009D4791">
              <w:rPr>
                <w:color w:val="000000"/>
              </w:rPr>
              <w:t>µm)</w:t>
            </w:r>
          </w:p>
        </w:tc>
        <w:tc>
          <w:tcPr>
            <w:tcW w:w="4678" w:type="dxa"/>
          </w:tcPr>
          <w:p w14:paraId="13C060B2"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t>95</w:t>
            </w:r>
            <w:r w:rsidRPr="009D4791">
              <w:rPr>
                <w:vertAlign w:val="superscript"/>
              </w:rPr>
              <w:t>th</w:t>
            </w:r>
            <w:r>
              <w:t xml:space="preserve"> percentile of </w:t>
            </w:r>
            <w:r w:rsidRPr="002154CC">
              <w:t xml:space="preserve">Max Inscribed Circle </w:t>
            </w:r>
            <w:r>
              <w:t xml:space="preserve">area in ROI </w:t>
            </w:r>
          </w:p>
        </w:tc>
        <w:tc>
          <w:tcPr>
            <w:tcW w:w="1802" w:type="dxa"/>
          </w:tcPr>
          <w:p w14:paraId="564A3C8B"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5EC5A4B6"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4923A263" w14:textId="77777777" w:rsidR="00CB1A82" w:rsidRPr="002154CC" w:rsidRDefault="00CB1A82" w:rsidP="00C21E82">
            <w:pPr>
              <w:rPr>
                <w:b w:val="0"/>
                <w:bCs w:val="0"/>
                <w:color w:val="000000"/>
              </w:rPr>
            </w:pPr>
            <w:r w:rsidRPr="009D4791">
              <w:rPr>
                <w:color w:val="000000"/>
              </w:rPr>
              <w:t>Median (ROI gaps area in µm)</w:t>
            </w:r>
          </w:p>
        </w:tc>
        <w:tc>
          <w:tcPr>
            <w:tcW w:w="4678" w:type="dxa"/>
            <w:tcBorders>
              <w:top w:val="none" w:sz="0" w:space="0" w:color="auto"/>
              <w:bottom w:val="none" w:sz="0" w:space="0" w:color="auto"/>
            </w:tcBorders>
          </w:tcPr>
          <w:p w14:paraId="771992A4"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t xml:space="preserve">Median </w:t>
            </w:r>
            <w:r w:rsidRPr="002154CC">
              <w:t>Max Inscribed Circle</w:t>
            </w:r>
            <w:r>
              <w:rPr>
                <w:rFonts w:hint="eastAsia"/>
                <w:lang w:eastAsia="zh-CN"/>
              </w:rPr>
              <w:t xml:space="preserve"> </w:t>
            </w:r>
            <w:r>
              <w:t xml:space="preserve">area in ROI </w:t>
            </w:r>
          </w:p>
        </w:tc>
        <w:tc>
          <w:tcPr>
            <w:tcW w:w="1802" w:type="dxa"/>
            <w:tcBorders>
              <w:top w:val="none" w:sz="0" w:space="0" w:color="auto"/>
              <w:bottom w:val="none" w:sz="0" w:space="0" w:color="auto"/>
              <w:right w:val="none" w:sz="0" w:space="0" w:color="auto"/>
            </w:tcBorders>
          </w:tcPr>
          <w:p w14:paraId="2B1BA640"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08DF6F98"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5F4CD48C" w14:textId="77777777" w:rsidR="00CB1A82" w:rsidRPr="002154CC" w:rsidRDefault="00CB1A82" w:rsidP="00C21E82">
            <w:pPr>
              <w:rPr>
                <w:b w:val="0"/>
                <w:bCs w:val="0"/>
                <w:color w:val="000000"/>
              </w:rPr>
            </w:pPr>
            <w:r w:rsidRPr="002154CC">
              <w:rPr>
                <w:color w:val="000000"/>
              </w:rPr>
              <w:t xml:space="preserve">Mean (ROI gap radius in </w:t>
            </w:r>
            <w:r w:rsidRPr="00FA29BC">
              <w:rPr>
                <w:color w:val="000000"/>
              </w:rPr>
              <w:t>µm</w:t>
            </w:r>
            <w:r w:rsidRPr="002154CC">
              <w:rPr>
                <w:color w:val="000000"/>
              </w:rPr>
              <w:t>)</w:t>
            </w:r>
          </w:p>
        </w:tc>
        <w:tc>
          <w:tcPr>
            <w:tcW w:w="4678" w:type="dxa"/>
          </w:tcPr>
          <w:p w14:paraId="2182F76C"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Mean</w:t>
            </w:r>
            <w:r>
              <w:rPr>
                <w:rFonts w:hint="eastAsia"/>
                <w:lang w:eastAsia="zh-CN"/>
              </w:rPr>
              <w:t xml:space="preserve"> </w:t>
            </w:r>
            <w:r w:rsidRPr="002154CC">
              <w:t>Max Inscribed Circle</w:t>
            </w:r>
            <w:r>
              <w:rPr>
                <w:rFonts w:hint="eastAsia"/>
                <w:lang w:eastAsia="zh-CN"/>
              </w:rPr>
              <w:t xml:space="preserve"> </w:t>
            </w:r>
            <w:r w:rsidRPr="002154CC">
              <w:t>radius in ROI</w:t>
            </w:r>
            <w:r>
              <w:t xml:space="preserve"> </w:t>
            </w:r>
          </w:p>
        </w:tc>
        <w:tc>
          <w:tcPr>
            <w:tcW w:w="1802" w:type="dxa"/>
          </w:tcPr>
          <w:p w14:paraId="385AA7AD"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19E94100"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7EC8C23A" w14:textId="77777777" w:rsidR="00CB1A82" w:rsidRPr="002154CC" w:rsidRDefault="00CB1A82" w:rsidP="00C21E82">
            <w:pPr>
              <w:rPr>
                <w:b w:val="0"/>
                <w:bCs w:val="0"/>
                <w:color w:val="000000"/>
              </w:rPr>
            </w:pPr>
            <w:r w:rsidRPr="002154CC">
              <w:rPr>
                <w:color w:val="000000"/>
              </w:rPr>
              <w:t>Normalised Mean (ROI gap radius)</w:t>
            </w:r>
          </w:p>
        </w:tc>
        <w:tc>
          <w:tcPr>
            <w:tcW w:w="4678" w:type="dxa"/>
            <w:tcBorders>
              <w:top w:val="none" w:sz="0" w:space="0" w:color="auto"/>
              <w:bottom w:val="none" w:sz="0" w:space="0" w:color="auto"/>
            </w:tcBorders>
          </w:tcPr>
          <w:p w14:paraId="76D02B1F"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Pr>
                <w:rFonts w:hint="eastAsia"/>
                <w:lang w:eastAsia="zh-CN"/>
              </w:rPr>
              <w:t xml:space="preserve">Mean </w:t>
            </w:r>
            <w:r w:rsidRPr="002154CC">
              <w:t>Max Inscribed Circle radius normalised to the square root of the ROI area</w:t>
            </w:r>
          </w:p>
        </w:tc>
        <w:tc>
          <w:tcPr>
            <w:tcW w:w="1802" w:type="dxa"/>
            <w:tcBorders>
              <w:top w:val="none" w:sz="0" w:space="0" w:color="auto"/>
              <w:bottom w:val="none" w:sz="0" w:space="0" w:color="auto"/>
              <w:right w:val="none" w:sz="0" w:space="0" w:color="auto"/>
            </w:tcBorders>
          </w:tcPr>
          <w:p w14:paraId="2B132E70"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058BBC0D"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246F6D53" w14:textId="77777777" w:rsidR="00CB1A82" w:rsidRPr="002154CC" w:rsidRDefault="00CB1A82" w:rsidP="00C21E82">
            <w:pPr>
              <w:rPr>
                <w:b w:val="0"/>
                <w:bCs w:val="0"/>
                <w:color w:val="000000"/>
              </w:rPr>
            </w:pPr>
            <w:r w:rsidRPr="00E857FF">
              <w:rPr>
                <w:color w:val="000000"/>
              </w:rPr>
              <w:t>Median (ROI gaps radius in µm)</w:t>
            </w:r>
          </w:p>
        </w:tc>
        <w:tc>
          <w:tcPr>
            <w:tcW w:w="4678" w:type="dxa"/>
          </w:tcPr>
          <w:p w14:paraId="61C1D833"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t xml:space="preserve">Median </w:t>
            </w:r>
            <w:r w:rsidRPr="002154CC">
              <w:t>Max Inscribed Circle</w:t>
            </w:r>
            <w:r>
              <w:rPr>
                <w:rFonts w:hint="eastAsia"/>
                <w:lang w:eastAsia="zh-CN"/>
              </w:rPr>
              <w:t xml:space="preserve"> </w:t>
            </w:r>
            <w:r>
              <w:t xml:space="preserve">radius in ROI </w:t>
            </w:r>
          </w:p>
        </w:tc>
        <w:tc>
          <w:tcPr>
            <w:tcW w:w="1802" w:type="dxa"/>
          </w:tcPr>
          <w:p w14:paraId="64900E91"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5A7A7CCF"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center"/>
          </w:tcPr>
          <w:p w14:paraId="5CB9FD5C" w14:textId="77777777" w:rsidR="00CB1A82" w:rsidRPr="002154CC" w:rsidRDefault="00CB1A82" w:rsidP="00C21E82">
            <w:pPr>
              <w:rPr>
                <w:b w:val="0"/>
                <w:bCs w:val="0"/>
                <w:color w:val="000000"/>
              </w:rPr>
            </w:pPr>
            <w:r w:rsidRPr="002154CC">
              <w:rPr>
                <w:color w:val="000000"/>
              </w:rPr>
              <w:t xml:space="preserve">Std (ROI gap radius in </w:t>
            </w:r>
            <w:r w:rsidRPr="00FA29BC">
              <w:rPr>
                <w:color w:val="000000"/>
              </w:rPr>
              <w:t>µm</w:t>
            </w:r>
            <w:r w:rsidRPr="002154CC">
              <w:rPr>
                <w:color w:val="000000"/>
              </w:rPr>
              <w:t>)</w:t>
            </w:r>
          </w:p>
        </w:tc>
        <w:tc>
          <w:tcPr>
            <w:tcW w:w="4678" w:type="dxa"/>
            <w:tcBorders>
              <w:top w:val="none" w:sz="0" w:space="0" w:color="auto"/>
              <w:bottom w:val="none" w:sz="0" w:space="0" w:color="auto"/>
            </w:tcBorders>
          </w:tcPr>
          <w:p w14:paraId="6639ACED"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StDev of Max Inscribed Circle radi</w:t>
            </w:r>
            <w:r>
              <w:rPr>
                <w:rFonts w:hint="eastAsia"/>
                <w:lang w:eastAsia="zh-CN"/>
              </w:rPr>
              <w:t>us</w:t>
            </w:r>
            <w:r w:rsidRPr="002154CC">
              <w:t xml:space="preserve"> in ROI (“variability measurement of the Max Inscribed Circle radi</w:t>
            </w:r>
            <w:r>
              <w:rPr>
                <w:rFonts w:hint="eastAsia"/>
                <w:lang w:eastAsia="zh-CN"/>
              </w:rPr>
              <w:t>us</w:t>
            </w:r>
            <w:r w:rsidRPr="002154CC">
              <w:t>”)</w:t>
            </w:r>
          </w:p>
        </w:tc>
        <w:tc>
          <w:tcPr>
            <w:tcW w:w="1802" w:type="dxa"/>
            <w:tcBorders>
              <w:top w:val="none" w:sz="0" w:space="0" w:color="auto"/>
              <w:bottom w:val="none" w:sz="0" w:space="0" w:color="auto"/>
              <w:right w:val="none" w:sz="0" w:space="0" w:color="auto"/>
            </w:tcBorders>
          </w:tcPr>
          <w:p w14:paraId="4DABFFA0"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4B8E6E48"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2812E951" w14:textId="77777777" w:rsidR="00CB1A82" w:rsidRPr="002154CC" w:rsidRDefault="00CB1A82" w:rsidP="00C21E82">
            <w:pPr>
              <w:rPr>
                <w:b w:val="0"/>
                <w:bCs w:val="0"/>
                <w:color w:val="000000"/>
              </w:rPr>
            </w:pPr>
            <w:r w:rsidRPr="002154CC">
              <w:rPr>
                <w:color w:val="000000"/>
              </w:rPr>
              <w:t>Normalised Std (ROI gap radius)</w:t>
            </w:r>
          </w:p>
        </w:tc>
        <w:tc>
          <w:tcPr>
            <w:tcW w:w="4678" w:type="dxa"/>
          </w:tcPr>
          <w:p w14:paraId="788D9347"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Normalised StDev of Max Inscribed Circle radi</w:t>
            </w:r>
            <w:r>
              <w:rPr>
                <w:rFonts w:hint="eastAsia"/>
                <w:lang w:eastAsia="zh-CN"/>
              </w:rPr>
              <w:t>us</w:t>
            </w:r>
            <w:r w:rsidRPr="002154CC">
              <w:t xml:space="preserve"> to the square root of the ROI area</w:t>
            </w:r>
          </w:p>
        </w:tc>
        <w:tc>
          <w:tcPr>
            <w:tcW w:w="1802" w:type="dxa"/>
          </w:tcPr>
          <w:p w14:paraId="6A57F63D"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67DEB0BB"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32299E1E" w14:textId="77777777" w:rsidR="00CB1A82" w:rsidRPr="002154CC" w:rsidRDefault="00CB1A82" w:rsidP="00C21E82">
            <w:pPr>
              <w:rPr>
                <w:b w:val="0"/>
                <w:bCs w:val="0"/>
                <w:color w:val="000000"/>
              </w:rPr>
            </w:pPr>
            <w:r w:rsidRPr="00E857FF">
              <w:rPr>
                <w:color w:val="000000"/>
              </w:rPr>
              <w:t>Percentile5 (ROI gaps radius in µm)</w:t>
            </w:r>
          </w:p>
        </w:tc>
        <w:tc>
          <w:tcPr>
            <w:tcW w:w="4678" w:type="dxa"/>
            <w:tcBorders>
              <w:top w:val="none" w:sz="0" w:space="0" w:color="auto"/>
              <w:bottom w:val="none" w:sz="0" w:space="0" w:color="auto"/>
            </w:tcBorders>
          </w:tcPr>
          <w:p w14:paraId="01A3B633"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t>5</w:t>
            </w:r>
            <w:r w:rsidRPr="00E857FF">
              <w:rPr>
                <w:vertAlign w:val="superscript"/>
              </w:rPr>
              <w:t>th</w:t>
            </w:r>
            <w:r>
              <w:t xml:space="preserve"> percentile of </w:t>
            </w:r>
            <w:r w:rsidRPr="002154CC">
              <w:t>Max Inscribed Circle</w:t>
            </w:r>
            <w:r>
              <w:rPr>
                <w:rFonts w:hint="eastAsia"/>
                <w:lang w:eastAsia="zh-CN"/>
              </w:rPr>
              <w:t xml:space="preserve"> </w:t>
            </w:r>
            <w:r>
              <w:t xml:space="preserve">radius in ROI </w:t>
            </w:r>
          </w:p>
        </w:tc>
        <w:tc>
          <w:tcPr>
            <w:tcW w:w="1802" w:type="dxa"/>
            <w:tcBorders>
              <w:top w:val="none" w:sz="0" w:space="0" w:color="auto"/>
              <w:bottom w:val="none" w:sz="0" w:space="0" w:color="auto"/>
              <w:right w:val="none" w:sz="0" w:space="0" w:color="auto"/>
            </w:tcBorders>
          </w:tcPr>
          <w:p w14:paraId="00917914"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77B1F6BA"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652EF1AC" w14:textId="77777777" w:rsidR="00CB1A82" w:rsidRPr="002154CC" w:rsidRDefault="00CB1A82" w:rsidP="00C21E82">
            <w:pPr>
              <w:rPr>
                <w:b w:val="0"/>
                <w:bCs w:val="0"/>
                <w:color w:val="000000"/>
              </w:rPr>
            </w:pPr>
            <w:r w:rsidRPr="00E857FF">
              <w:rPr>
                <w:color w:val="000000"/>
              </w:rPr>
              <w:t>Percentile95 (ROI gaps radius in µm)</w:t>
            </w:r>
          </w:p>
        </w:tc>
        <w:tc>
          <w:tcPr>
            <w:tcW w:w="4678" w:type="dxa"/>
          </w:tcPr>
          <w:p w14:paraId="54FA4F1D"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t>95</w:t>
            </w:r>
            <w:r w:rsidRPr="00E857FF">
              <w:rPr>
                <w:vertAlign w:val="superscript"/>
              </w:rPr>
              <w:t>th</w:t>
            </w:r>
            <w:r>
              <w:t xml:space="preserve"> percentile of </w:t>
            </w:r>
            <w:r w:rsidRPr="002154CC">
              <w:t>Max Inscribed Circle</w:t>
            </w:r>
            <w:r>
              <w:rPr>
                <w:rFonts w:hint="eastAsia"/>
                <w:lang w:eastAsia="zh-CN"/>
              </w:rPr>
              <w:t xml:space="preserve"> </w:t>
            </w:r>
            <w:r>
              <w:t xml:space="preserve">radius in ROI </w:t>
            </w:r>
          </w:p>
        </w:tc>
        <w:tc>
          <w:tcPr>
            <w:tcW w:w="1802" w:type="dxa"/>
          </w:tcPr>
          <w:p w14:paraId="21BA0080"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3108E071"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bottom"/>
          </w:tcPr>
          <w:p w14:paraId="015341AC" w14:textId="77777777" w:rsidR="00CB1A82" w:rsidRPr="002154CC" w:rsidRDefault="00CB1A82" w:rsidP="00C21E82">
            <w:pPr>
              <w:rPr>
                <w:b w:val="0"/>
                <w:bCs w:val="0"/>
                <w:color w:val="000000"/>
              </w:rPr>
            </w:pPr>
            <w:r w:rsidRPr="009D4791">
              <w:rPr>
                <w:color w:val="000000"/>
              </w:rPr>
              <w:t>Gap Circles Count (ROI)</w:t>
            </w:r>
          </w:p>
        </w:tc>
        <w:tc>
          <w:tcPr>
            <w:tcW w:w="4678" w:type="dxa"/>
            <w:tcBorders>
              <w:top w:val="none" w:sz="0" w:space="0" w:color="auto"/>
              <w:bottom w:val="none" w:sz="0" w:space="0" w:color="auto"/>
            </w:tcBorders>
          </w:tcPr>
          <w:p w14:paraId="720B1FF3"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sidRPr="002154CC">
              <w:t>Total number of Max Inscribed Circles in ROI</w:t>
            </w:r>
          </w:p>
        </w:tc>
        <w:tc>
          <w:tcPr>
            <w:tcW w:w="1802" w:type="dxa"/>
            <w:tcBorders>
              <w:top w:val="none" w:sz="0" w:space="0" w:color="auto"/>
              <w:bottom w:val="none" w:sz="0" w:space="0" w:color="auto"/>
              <w:right w:val="none" w:sz="0" w:space="0" w:color="auto"/>
            </w:tcBorders>
          </w:tcPr>
          <w:p w14:paraId="2FD59D86"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pPr>
          </w:p>
        </w:tc>
      </w:tr>
      <w:tr w:rsidR="00CB1A82" w14:paraId="75D9C7A0" w14:textId="77777777" w:rsidTr="00C21E82">
        <w:tc>
          <w:tcPr>
            <w:cnfStyle w:val="001000000000" w:firstRow="0" w:lastRow="0" w:firstColumn="1" w:lastColumn="0" w:oddVBand="0" w:evenVBand="0" w:oddHBand="0" w:evenHBand="0" w:firstRowFirstColumn="0" w:firstRowLastColumn="0" w:lastRowFirstColumn="0" w:lastRowLastColumn="0"/>
            <w:tcW w:w="2376" w:type="dxa"/>
            <w:vAlign w:val="bottom"/>
          </w:tcPr>
          <w:p w14:paraId="3C9722D2" w14:textId="77777777" w:rsidR="00CB1A82" w:rsidRPr="002154CC" w:rsidRDefault="00CB1A82" w:rsidP="00C21E82">
            <w:pPr>
              <w:rPr>
                <w:b w:val="0"/>
                <w:bCs w:val="0"/>
                <w:color w:val="000000"/>
              </w:rPr>
            </w:pPr>
            <w:r w:rsidRPr="002154CC">
              <w:rPr>
                <w:color w:val="000000"/>
              </w:rPr>
              <w:t>Gap density (ROI, number/</w:t>
            </w:r>
            <w:r w:rsidRPr="009D4791">
              <w:rPr>
                <w:color w:val="000000"/>
              </w:rPr>
              <w:t>µm</w:t>
            </w:r>
            <w:r w:rsidRPr="009D4791">
              <w:rPr>
                <w:color w:val="000000"/>
                <w:vertAlign w:val="superscript"/>
              </w:rPr>
              <w:t>2</w:t>
            </w:r>
            <w:r w:rsidRPr="002154CC">
              <w:rPr>
                <w:color w:val="000000"/>
              </w:rPr>
              <w:t>)</w:t>
            </w:r>
          </w:p>
        </w:tc>
        <w:tc>
          <w:tcPr>
            <w:tcW w:w="4678" w:type="dxa"/>
          </w:tcPr>
          <w:p w14:paraId="0D1FAEFB" w14:textId="77777777" w:rsidR="00CB1A82" w:rsidRPr="002154CC" w:rsidRDefault="00CB1A82" w:rsidP="00C21E82">
            <w:pPr>
              <w:cnfStyle w:val="000000000000" w:firstRow="0" w:lastRow="0" w:firstColumn="0" w:lastColumn="0" w:oddVBand="0" w:evenVBand="0" w:oddHBand="0" w:evenHBand="0" w:firstRowFirstColumn="0" w:firstRowLastColumn="0" w:lastRowFirstColumn="0" w:lastRowLastColumn="0"/>
            </w:pPr>
            <w:r w:rsidRPr="002154CC">
              <w:t>Number of Max Inscribed Circles per</w:t>
            </w:r>
            <w:r w:rsidRPr="009D4791">
              <w:rPr>
                <w:b/>
                <w:bCs/>
                <w:color w:val="000000"/>
              </w:rPr>
              <w:t xml:space="preserve"> </w:t>
            </w:r>
            <w:r w:rsidRPr="009D4791">
              <w:rPr>
                <w:color w:val="000000"/>
              </w:rPr>
              <w:t>µm</w:t>
            </w:r>
            <w:r w:rsidRPr="009D4791">
              <w:rPr>
                <w:vertAlign w:val="superscript"/>
              </w:rPr>
              <w:t>2</w:t>
            </w:r>
            <w:r w:rsidRPr="002154CC">
              <w:t xml:space="preserve"> in ROI</w:t>
            </w:r>
          </w:p>
        </w:tc>
        <w:tc>
          <w:tcPr>
            <w:tcW w:w="1802" w:type="dxa"/>
          </w:tcPr>
          <w:p w14:paraId="13887AC0" w14:textId="77777777" w:rsidR="00CB1A82" w:rsidRDefault="00CB1A82" w:rsidP="00C21E82">
            <w:pPr>
              <w:cnfStyle w:val="000000000000" w:firstRow="0" w:lastRow="0" w:firstColumn="0" w:lastColumn="0" w:oddVBand="0" w:evenVBand="0" w:oddHBand="0" w:evenHBand="0" w:firstRowFirstColumn="0" w:firstRowLastColumn="0" w:lastRowFirstColumn="0" w:lastRowLastColumn="0"/>
            </w:pPr>
          </w:p>
        </w:tc>
      </w:tr>
      <w:tr w:rsidR="00CB1A82" w14:paraId="0A8C011F" w14:textId="77777777" w:rsidTr="00C21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vAlign w:val="center"/>
          </w:tcPr>
          <w:p w14:paraId="3ECC47F3" w14:textId="77777777" w:rsidR="00CB1A82" w:rsidRPr="002154CC" w:rsidRDefault="00CB1A82" w:rsidP="00C21E82">
            <w:pPr>
              <w:rPr>
                <w:b w:val="0"/>
                <w:bCs w:val="0"/>
                <w:color w:val="000000"/>
              </w:rPr>
            </w:pPr>
            <w:r w:rsidRPr="002154CC">
              <w:rPr>
                <w:color w:val="000000"/>
              </w:rPr>
              <w:t xml:space="preserve">Image Res. </w:t>
            </w:r>
            <w:r>
              <w:rPr>
                <w:color w:val="000000"/>
              </w:rPr>
              <w:t>(</w:t>
            </w:r>
            <w:r w:rsidRPr="009D4791">
              <w:rPr>
                <w:color w:val="000000"/>
              </w:rPr>
              <w:t>µm</w:t>
            </w:r>
            <w:r w:rsidRPr="002154CC">
              <w:rPr>
                <w:color w:val="000000"/>
              </w:rPr>
              <w:t>/pp)</w:t>
            </w:r>
          </w:p>
        </w:tc>
        <w:tc>
          <w:tcPr>
            <w:tcW w:w="4678" w:type="dxa"/>
            <w:tcBorders>
              <w:top w:val="none" w:sz="0" w:space="0" w:color="auto"/>
              <w:bottom w:val="none" w:sz="0" w:space="0" w:color="auto"/>
            </w:tcBorders>
            <w:vAlign w:val="center"/>
          </w:tcPr>
          <w:p w14:paraId="3DF114D0" w14:textId="77777777" w:rsidR="00CB1A82" w:rsidRPr="002154CC" w:rsidRDefault="00CB1A82" w:rsidP="00C21E82">
            <w:pPr>
              <w:cnfStyle w:val="000000100000" w:firstRow="0" w:lastRow="0" w:firstColumn="0" w:lastColumn="0" w:oddVBand="0" w:evenVBand="0" w:oddHBand="1" w:evenHBand="0" w:firstRowFirstColumn="0" w:firstRowLastColumn="0" w:lastRowFirstColumn="0" w:lastRowLastColumn="0"/>
            </w:pPr>
            <w:r>
              <w:rPr>
                <w:lang w:eastAsia="zh-CN"/>
              </w:rPr>
              <w:t>Image</w:t>
            </w:r>
            <w:r w:rsidRPr="002154CC">
              <w:t xml:space="preserve"> resolution</w:t>
            </w:r>
            <w:r>
              <w:t xml:space="preserve"> in </w:t>
            </w:r>
            <w:r w:rsidRPr="009D4791">
              <w:rPr>
                <w:color w:val="000000"/>
              </w:rPr>
              <w:t>µm</w:t>
            </w:r>
            <w:r>
              <w:rPr>
                <w:color w:val="000000"/>
              </w:rPr>
              <w:t xml:space="preserve"> per pixel</w:t>
            </w:r>
          </w:p>
        </w:tc>
        <w:tc>
          <w:tcPr>
            <w:tcW w:w="1802" w:type="dxa"/>
            <w:tcBorders>
              <w:top w:val="none" w:sz="0" w:space="0" w:color="auto"/>
              <w:bottom w:val="none" w:sz="0" w:space="0" w:color="auto"/>
              <w:right w:val="none" w:sz="0" w:space="0" w:color="auto"/>
            </w:tcBorders>
          </w:tcPr>
          <w:p w14:paraId="64B839BD" w14:textId="77777777" w:rsidR="00CB1A82" w:rsidRDefault="00CB1A82" w:rsidP="00C21E82">
            <w:pPr>
              <w:cnfStyle w:val="000000100000" w:firstRow="0" w:lastRow="0" w:firstColumn="0" w:lastColumn="0" w:oddVBand="0" w:evenVBand="0" w:oddHBand="1" w:evenHBand="0" w:firstRowFirstColumn="0" w:firstRowLastColumn="0" w:lastRowFirstColumn="0" w:lastRowLastColumn="0"/>
              <w:rPr>
                <w:lang w:eastAsia="zh-CN"/>
              </w:rPr>
            </w:pPr>
            <w:r w:rsidRPr="002154CC">
              <w:t>Read out from image</w:t>
            </w:r>
            <w:r>
              <w:rPr>
                <w:rFonts w:hint="eastAsia"/>
                <w:lang w:eastAsia="zh-CN"/>
              </w:rPr>
              <w:t xml:space="preserve"> </w:t>
            </w:r>
            <w:r w:rsidRPr="002154CC">
              <w:t xml:space="preserve">metadata. </w:t>
            </w:r>
          </w:p>
        </w:tc>
      </w:tr>
    </w:tbl>
    <w:p w14:paraId="28440E83" w14:textId="5F4517A3" w:rsidR="0061270C" w:rsidRDefault="0061270C" w:rsidP="00C80D4B">
      <w:pPr>
        <w:pStyle w:val="Heading1"/>
        <w:rPr>
          <w:ins w:id="1098" w:author="Xufeng Lin" w:date="2025-04-22T15:45:00Z" w16du:dateUtc="2025-04-22T05:45:00Z"/>
          <w:rStyle w:val="Strong"/>
          <w:rFonts w:hint="eastAsia"/>
          <w:b w:val="0"/>
          <w:bCs w:val="0"/>
          <w:lang w:eastAsia="zh-CN"/>
        </w:rPr>
      </w:pPr>
    </w:p>
    <w:p w14:paraId="589096D8" w14:textId="2D5623A8" w:rsidR="00C80D4B" w:rsidRPr="00C80D4B" w:rsidRDefault="00C80D4B" w:rsidP="00C80D4B">
      <w:pPr>
        <w:pStyle w:val="Heading1"/>
        <w:rPr>
          <w:ins w:id="1099" w:author="Xufeng Lin" w:date="2025-04-22T15:05:00Z" w16du:dateUtc="2025-04-22T05:05:00Z"/>
          <w:rFonts w:hint="eastAsia"/>
          <w:lang w:eastAsia="zh-CN"/>
        </w:rPr>
        <w:pPrChange w:id="1100" w:author="Xufeng Lin" w:date="2025-04-22T15:45:00Z" w16du:dateUtc="2025-04-22T05:45:00Z">
          <w:pPr>
            <w:pStyle w:val="Heading3"/>
          </w:pPr>
        </w:pPrChange>
      </w:pPr>
      <w:bookmarkStart w:id="1101" w:name="_Toc196229412"/>
      <w:ins w:id="1102" w:author="Xufeng Lin" w:date="2025-04-22T15:45:00Z" w16du:dateUtc="2025-04-22T05:45:00Z">
        <w:r>
          <w:rPr>
            <w:rFonts w:hint="eastAsia"/>
            <w:lang w:eastAsia="zh-CN"/>
          </w:rPr>
          <w:t>5. FAQs</w:t>
        </w:r>
      </w:ins>
      <w:bookmarkEnd w:id="1101"/>
    </w:p>
    <w:p w14:paraId="55ED8A29" w14:textId="77777777" w:rsidR="0061270C" w:rsidRDefault="0061270C" w:rsidP="0061270C">
      <w:pPr>
        <w:spacing w:before="100" w:beforeAutospacing="1" w:after="100" w:afterAutospacing="1"/>
        <w:rPr>
          <w:ins w:id="1103" w:author="Xufeng Lin" w:date="2025-04-22T15:05:00Z" w16du:dateUtc="2025-04-22T05:05:00Z"/>
        </w:rPr>
      </w:pPr>
      <w:ins w:id="1104" w:author="Xufeng Lin" w:date="2025-04-22T15:05:00Z" w16du:dateUtc="2025-04-22T05:05:00Z">
        <w:r>
          <w:rPr>
            <w:rStyle w:val="Strong"/>
          </w:rPr>
          <w:t>1. Can I analyze images with different pixel resolutions?</w:t>
        </w:r>
        <w:r>
          <w:br/>
          <w:t>Yes, but it's not recommended. While Cabana can process images of varying resolutions, ridge detection results may vary significantly. For consistent and comparable analysis, use images with the same pixel resolution.</w:t>
        </w:r>
      </w:ins>
    </w:p>
    <w:p w14:paraId="14DA272E" w14:textId="77777777" w:rsidR="0061270C" w:rsidRDefault="0061270C" w:rsidP="0061270C">
      <w:pPr>
        <w:spacing w:before="100" w:beforeAutospacing="1" w:after="100" w:afterAutospacing="1"/>
        <w:rPr>
          <w:ins w:id="1105" w:author="Xufeng Lin" w:date="2025-04-22T15:05:00Z" w16du:dateUtc="2025-04-22T05:05:00Z"/>
        </w:rPr>
      </w:pPr>
      <w:ins w:id="1106" w:author="Xufeng Lin" w:date="2025-04-22T15:05:00Z" w16du:dateUtc="2025-04-22T05:05:00Z">
        <w:r>
          <w:rPr>
            <w:rStyle w:val="Strong"/>
          </w:rPr>
          <w:t>2. What is the maximum supported image size?</w:t>
        </w:r>
        <w:r>
          <w:br/>
          <w:t>Cabana supports images up to 2048×2048 pixels by default.</w:t>
        </w:r>
      </w:ins>
    </w:p>
    <w:p w14:paraId="101DD2DA" w14:textId="77777777" w:rsidR="0061270C" w:rsidRDefault="0061270C" w:rsidP="0061270C">
      <w:pPr>
        <w:spacing w:before="100" w:beforeAutospacing="1" w:after="100" w:afterAutospacing="1"/>
        <w:rPr>
          <w:ins w:id="1107" w:author="Xufeng Lin" w:date="2025-04-22T15:05:00Z" w16du:dateUtc="2025-04-22T05:05:00Z"/>
        </w:rPr>
      </w:pPr>
      <w:ins w:id="1108" w:author="Xufeng Lin" w:date="2025-04-22T15:05:00Z" w16du:dateUtc="2025-04-22T05:05:00Z">
        <w:r>
          <w:rPr>
            <w:rStyle w:val="Strong"/>
          </w:rPr>
          <w:t>3. Why was my image rejected due to a dark background?</w:t>
        </w:r>
        <w:r>
          <w:br/>
          <w:t>Images with more than 99% of pixels having intensity values below 5 are automatically rejected. Such images are considered to lack sufficient regions of interest for analysis.</w:t>
        </w:r>
      </w:ins>
    </w:p>
    <w:p w14:paraId="632E9F14" w14:textId="77777777" w:rsidR="0061270C" w:rsidRDefault="0061270C" w:rsidP="0061270C">
      <w:pPr>
        <w:spacing w:before="100" w:beforeAutospacing="1" w:after="100" w:afterAutospacing="1"/>
        <w:rPr>
          <w:ins w:id="1109" w:author="Xufeng Lin" w:date="2025-04-22T15:05:00Z" w16du:dateUtc="2025-04-22T05:05:00Z"/>
        </w:rPr>
      </w:pPr>
      <w:ins w:id="1110" w:author="Xufeng Lin" w:date="2025-04-22T15:05:00Z" w16du:dateUtc="2025-04-22T05:05:00Z">
        <w:r>
          <w:rPr>
            <w:rStyle w:val="Strong"/>
          </w:rPr>
          <w:lastRenderedPageBreak/>
          <w:t>4. How are images processed in Cabana?</w:t>
        </w:r>
        <w:r>
          <w:br/>
          <w:t>Images are processed in batches of 5. This setup allows efficient processing and easier error recovery.</w:t>
        </w:r>
      </w:ins>
    </w:p>
    <w:p w14:paraId="0E99B0B7" w14:textId="77777777" w:rsidR="0061270C" w:rsidRDefault="0061270C" w:rsidP="0061270C">
      <w:pPr>
        <w:spacing w:before="100" w:beforeAutospacing="1" w:after="100" w:afterAutospacing="1"/>
        <w:rPr>
          <w:ins w:id="1111" w:author="Xufeng Lin" w:date="2025-04-22T15:05:00Z" w16du:dateUtc="2025-04-22T05:05:00Z"/>
        </w:rPr>
      </w:pPr>
      <w:ins w:id="1112" w:author="Xufeng Lin" w:date="2025-04-22T15:05:00Z" w16du:dateUtc="2025-04-22T05:05:00Z">
        <w:r>
          <w:rPr>
            <w:rStyle w:val="Strong"/>
          </w:rPr>
          <w:t>5. What happens if Cabana crashes during processing?</w:t>
        </w:r>
        <w:r>
          <w:br/>
          <w:t>If the program crashes before finishing, it can be restarted and will resume from the last successfully processed batch. Cabana automatically creates a checkpoint file to support this recovery.</w:t>
        </w:r>
      </w:ins>
    </w:p>
    <w:p w14:paraId="3813C699" w14:textId="0ADCE622" w:rsidR="00CB1A82" w:rsidRPr="006B595B" w:rsidDel="0061270C" w:rsidRDefault="00CB1A82" w:rsidP="00CB1A82">
      <w:pPr>
        <w:pStyle w:val="Heading2"/>
        <w:rPr>
          <w:del w:id="1113" w:author="Xufeng Lin" w:date="2025-04-22T15:05:00Z" w16du:dateUtc="2025-04-22T05:05:00Z"/>
          <w:color w:val="FF0000"/>
          <w:rPrChange w:id="1114" w:author="Xufeng Lin" w:date="2025-04-22T12:39:00Z" w16du:dateUtc="2025-04-22T02:39:00Z">
            <w:rPr>
              <w:del w:id="1115" w:author="Xufeng Lin" w:date="2025-04-22T15:05:00Z" w16du:dateUtc="2025-04-22T05:05:00Z"/>
            </w:rPr>
          </w:rPrChange>
        </w:rPr>
      </w:pPr>
      <w:del w:id="1116" w:author="Xufeng Lin" w:date="2025-04-22T15:05:00Z" w16du:dateUtc="2025-04-22T05:05:00Z">
        <w:r w:rsidRPr="006B595B" w:rsidDel="0061270C">
          <w:rPr>
            <w:color w:val="FF0000"/>
            <w:rPrChange w:id="1117" w:author="Xufeng Lin" w:date="2025-04-22T12:39:00Z" w16du:dateUtc="2025-04-22T02:39:00Z">
              <w:rPr/>
            </w:rPrChange>
          </w:rPr>
          <w:delText xml:space="preserve">NOTE: </w:delText>
        </w:r>
      </w:del>
    </w:p>
    <w:p w14:paraId="6D0FEF00" w14:textId="03712FD1" w:rsidR="0061270C" w:rsidRPr="009611E1" w:rsidRDefault="00CB1A82" w:rsidP="00CB1A82">
      <w:pPr>
        <w:jc w:val="both"/>
        <w:rPr>
          <w:rFonts w:hint="eastAsia"/>
          <w:color w:val="000000" w:themeColor="text1"/>
          <w:lang w:eastAsia="zh-CN"/>
        </w:rPr>
      </w:pPr>
      <w:del w:id="1118" w:author="Xufeng Lin" w:date="2025-04-22T15:05:00Z" w16du:dateUtc="2025-04-22T05:05:00Z">
        <w:r w:rsidRPr="009611E1" w:rsidDel="0061270C">
          <w:rPr>
            <w:color w:val="000000" w:themeColor="text1"/>
          </w:rPr>
          <w:delText>Although it is feasible to analyse images of various pixel resolutions, it is important to note that ridge detection outcomes can exhibit significant variations when applied to images with different pixel resolutions. To enhance the comparability of analysis results, it is strongly recommended to work with images that have consistent pixel resolutions.</w:delText>
        </w:r>
      </w:del>
    </w:p>
    <w:p w14:paraId="15DFDCF9" w14:textId="77777777" w:rsidR="00CB1A82" w:rsidRPr="00CB1A82" w:rsidRDefault="00CB1A82" w:rsidP="00CB1A82">
      <w:pPr>
        <w:rPr>
          <w:b/>
        </w:rPr>
      </w:pPr>
    </w:p>
    <w:sectPr w:rsidR="00CB1A82" w:rsidRPr="00CB1A82">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72F9B" w14:textId="77777777" w:rsidR="00884D6F" w:rsidRDefault="00884D6F" w:rsidP="00833F9E">
      <w:pPr>
        <w:spacing w:after="0" w:line="240" w:lineRule="auto"/>
      </w:pPr>
      <w:r>
        <w:separator/>
      </w:r>
    </w:p>
  </w:endnote>
  <w:endnote w:type="continuationSeparator" w:id="0">
    <w:p w14:paraId="512BFC2F" w14:textId="77777777" w:rsidR="00884D6F" w:rsidRDefault="00884D6F" w:rsidP="00833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Body)">
    <w:panose1 w:val="020B0604020202020204"/>
    <w:charset w:val="00"/>
    <w:family w:val="roman"/>
    <w:pitch w:val="default"/>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1298434"/>
      <w:docPartObj>
        <w:docPartGallery w:val="Page Numbers (Bottom of Page)"/>
        <w:docPartUnique/>
      </w:docPartObj>
    </w:sdtPr>
    <w:sdtEndPr>
      <w:rPr>
        <w:noProof/>
      </w:rPr>
    </w:sdtEndPr>
    <w:sdtContent>
      <w:p w14:paraId="350E90BA" w14:textId="2DEB03F5" w:rsidR="00DC67FB" w:rsidRDefault="0089133B">
        <w:pPr>
          <w:pStyle w:val="Footer"/>
        </w:pPr>
        <w:r>
          <w:t xml:space="preserve">Page </w:t>
        </w:r>
        <w:r w:rsidR="00DC67FB">
          <w:fldChar w:fldCharType="begin"/>
        </w:r>
        <w:r w:rsidR="00DC67FB">
          <w:instrText xml:space="preserve"> PAGE   \* MERGEFORMAT </w:instrText>
        </w:r>
        <w:r w:rsidR="00DC67FB">
          <w:fldChar w:fldCharType="separate"/>
        </w:r>
        <w:r w:rsidR="00DC67FB">
          <w:rPr>
            <w:noProof/>
          </w:rPr>
          <w:t>2</w:t>
        </w:r>
        <w:r w:rsidR="00DC67FB">
          <w:rPr>
            <w:noProof/>
          </w:rPr>
          <w:fldChar w:fldCharType="end"/>
        </w:r>
        <w:r w:rsidR="00DC67FB">
          <w:rPr>
            <w:noProof/>
          </w:rPr>
          <w:t xml:space="preserve"> </w:t>
        </w:r>
        <w:r w:rsidR="00DC67FB">
          <w:rPr>
            <w:noProof/>
          </w:rPr>
          <w:tab/>
        </w:r>
        <w:r w:rsidR="00DC67FB">
          <w:rPr>
            <w:noProof/>
          </w:rPr>
          <w:tab/>
          <w:t xml:space="preserve">version </w:t>
        </w:r>
        <w:r w:rsidR="00DC67FB">
          <w:rPr>
            <w:noProof/>
          </w:rPr>
          <w:fldChar w:fldCharType="begin"/>
        </w:r>
        <w:r w:rsidR="00DC67FB">
          <w:rPr>
            <w:noProof/>
          </w:rPr>
          <w:instrText xml:space="preserve"> DATE \@ "d/MM/yyyy" </w:instrText>
        </w:r>
        <w:r w:rsidR="00DC67FB">
          <w:rPr>
            <w:noProof/>
          </w:rPr>
          <w:fldChar w:fldCharType="separate"/>
        </w:r>
        <w:ins w:id="1119" w:author="Xufeng Lin" w:date="2025-04-22T14:08:00Z" w16du:dateUtc="2025-04-22T04:08:00Z">
          <w:r w:rsidR="008C62F6">
            <w:rPr>
              <w:noProof/>
            </w:rPr>
            <w:t>22/04/2025</w:t>
          </w:r>
        </w:ins>
        <w:del w:id="1120" w:author="Xufeng Lin" w:date="2025-04-17T09:19:00Z" w16du:dateUtc="2025-04-16T23:19:00Z">
          <w:r w:rsidR="00F7333B" w:rsidDel="00865C00">
            <w:rPr>
              <w:noProof/>
            </w:rPr>
            <w:delText>16/04/2025</w:delText>
          </w:r>
        </w:del>
        <w:r w:rsidR="00DC67FB">
          <w:rPr>
            <w:noProof/>
          </w:rPr>
          <w:fldChar w:fldCharType="end"/>
        </w:r>
      </w:p>
    </w:sdtContent>
  </w:sdt>
  <w:p w14:paraId="4BED0634" w14:textId="77777777" w:rsidR="00833F9E" w:rsidRDefault="0083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6776E" w14:textId="77777777" w:rsidR="00884D6F" w:rsidRDefault="00884D6F" w:rsidP="00833F9E">
      <w:pPr>
        <w:spacing w:after="0" w:line="240" w:lineRule="auto"/>
      </w:pPr>
      <w:r>
        <w:separator/>
      </w:r>
    </w:p>
  </w:footnote>
  <w:footnote w:type="continuationSeparator" w:id="0">
    <w:p w14:paraId="64DF6204" w14:textId="77777777" w:rsidR="00884D6F" w:rsidRDefault="00884D6F" w:rsidP="00833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5053"/>
    <w:multiLevelType w:val="hybridMultilevel"/>
    <w:tmpl w:val="971211F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4D2AAA"/>
    <w:multiLevelType w:val="hybridMultilevel"/>
    <w:tmpl w:val="E54ADF12"/>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6C3267B"/>
    <w:multiLevelType w:val="hybridMultilevel"/>
    <w:tmpl w:val="E42C15CC"/>
    <w:lvl w:ilvl="0" w:tplc="AD38EF74">
      <w:start w:val="1"/>
      <w:numFmt w:val="decimal"/>
      <w:lvlText w:val="%1."/>
      <w:lvlJc w:val="left"/>
      <w:pPr>
        <w:ind w:left="360" w:hanging="360"/>
      </w:pPr>
      <w:rPr>
        <w:rFonts w:hint="default"/>
        <w:b/>
        <w:bCs/>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CA37EF8"/>
    <w:multiLevelType w:val="hybridMultilevel"/>
    <w:tmpl w:val="0280407E"/>
    <w:lvl w:ilvl="0" w:tplc="08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0E01B4"/>
    <w:multiLevelType w:val="multilevel"/>
    <w:tmpl w:val="2F28A0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53465"/>
    <w:multiLevelType w:val="multilevel"/>
    <w:tmpl w:val="1840D0A0"/>
    <w:styleLink w:val="CurrentList1"/>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3BB2DC5"/>
    <w:multiLevelType w:val="hybridMultilevel"/>
    <w:tmpl w:val="43B04DD4"/>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47F7681"/>
    <w:multiLevelType w:val="multilevel"/>
    <w:tmpl w:val="25522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2A50D1"/>
    <w:multiLevelType w:val="hybridMultilevel"/>
    <w:tmpl w:val="4CD85A8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18BD49CD"/>
    <w:multiLevelType w:val="hybridMultilevel"/>
    <w:tmpl w:val="D354B808"/>
    <w:lvl w:ilvl="0" w:tplc="AEA2E7C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9C128BC"/>
    <w:multiLevelType w:val="hybridMultilevel"/>
    <w:tmpl w:val="73726C6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19C31345"/>
    <w:multiLevelType w:val="hybridMultilevel"/>
    <w:tmpl w:val="DAEADC0C"/>
    <w:lvl w:ilvl="0" w:tplc="08090001">
      <w:start w:val="1"/>
      <w:numFmt w:val="bullet"/>
      <w:lvlText w:val=""/>
      <w:lvlJc w:val="left"/>
      <w:pPr>
        <w:ind w:left="720" w:hanging="360"/>
      </w:pPr>
      <w:rPr>
        <w:rFonts w:ascii="Symbol" w:hAnsi="Symbol" w:hint="default"/>
      </w:rPr>
    </w:lvl>
    <w:lvl w:ilvl="1" w:tplc="376ED992">
      <w:numFmt w:val="bullet"/>
      <w:lvlText w:val="-"/>
      <w:lvlJc w:val="left"/>
      <w:pPr>
        <w:ind w:left="1440" w:hanging="360"/>
      </w:pPr>
      <w:rPr>
        <w:rFonts w:ascii="Cambria" w:eastAsiaTheme="minorEastAsia" w:hAnsi="Cambri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7B1DD9"/>
    <w:multiLevelType w:val="hybridMultilevel"/>
    <w:tmpl w:val="5F048CFE"/>
    <w:lvl w:ilvl="0" w:tplc="0C09001B">
      <w:start w:val="1"/>
      <w:numFmt w:val="lowerRoman"/>
      <w:lvlText w:val="%1."/>
      <w:lvlJc w:val="right"/>
      <w:pPr>
        <w:ind w:left="720" w:hanging="360"/>
      </w:pPr>
      <w:rPr>
        <w:i w:val="0"/>
        <w:iCs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D6312A9"/>
    <w:multiLevelType w:val="hybridMultilevel"/>
    <w:tmpl w:val="A7781B1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1DDD51E3"/>
    <w:multiLevelType w:val="multilevel"/>
    <w:tmpl w:val="7FCE6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03097A"/>
    <w:multiLevelType w:val="hybridMultilevel"/>
    <w:tmpl w:val="0988E91E"/>
    <w:lvl w:ilvl="0" w:tplc="B186DBDC">
      <w:start w:val="1"/>
      <w:numFmt w:val="decimal"/>
      <w:lvlText w:val="%1."/>
      <w:lvlJc w:val="left"/>
      <w:pPr>
        <w:ind w:left="360" w:hanging="360"/>
      </w:pPr>
      <w:rPr>
        <w:rFonts w:hint="default"/>
        <w:b/>
        <w:bCs/>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2C235CB"/>
    <w:multiLevelType w:val="hybridMultilevel"/>
    <w:tmpl w:val="2CBC9098"/>
    <w:lvl w:ilvl="0" w:tplc="B9A2F77A">
      <w:start w:val="1"/>
      <w:numFmt w:val="decimal"/>
      <w:lvlText w:val="%1."/>
      <w:lvlJc w:val="left"/>
      <w:pPr>
        <w:ind w:left="360" w:hanging="360"/>
      </w:pPr>
      <w:rPr>
        <w:rFonts w:hAnsi="Symbol" w:cs="Calibri (Body)"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3DB3681"/>
    <w:multiLevelType w:val="hybridMultilevel"/>
    <w:tmpl w:val="9CD8A3EA"/>
    <w:lvl w:ilvl="0" w:tplc="0C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8" w15:restartNumberingAfterBreak="0">
    <w:nsid w:val="24213E2F"/>
    <w:multiLevelType w:val="multilevel"/>
    <w:tmpl w:val="AB3A80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8A3EA9"/>
    <w:multiLevelType w:val="multilevel"/>
    <w:tmpl w:val="392E14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2F3FB8"/>
    <w:multiLevelType w:val="multilevel"/>
    <w:tmpl w:val="48F65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884E1C"/>
    <w:multiLevelType w:val="multilevel"/>
    <w:tmpl w:val="76A63D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324A8"/>
    <w:multiLevelType w:val="hybridMultilevel"/>
    <w:tmpl w:val="FC6A1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C3470B"/>
    <w:multiLevelType w:val="hybridMultilevel"/>
    <w:tmpl w:val="7450AF9E"/>
    <w:lvl w:ilvl="0" w:tplc="F56E0C52">
      <w:start w:val="1"/>
      <w:numFmt w:val="bullet"/>
      <w:lvlText w:val=""/>
      <w:lvlJc w:val="left"/>
      <w:pPr>
        <w:ind w:left="720" w:hanging="360"/>
      </w:pPr>
      <w:rPr>
        <w:rFonts w:ascii="Symbol" w:hAnsi="Symbol" w:hint="default"/>
      </w:rPr>
    </w:lvl>
    <w:lvl w:ilvl="1" w:tplc="0A9C80EA">
      <w:start w:val="1"/>
      <w:numFmt w:val="bullet"/>
      <w:lvlText w:val="o"/>
      <w:lvlJc w:val="left"/>
      <w:pPr>
        <w:ind w:left="1440" w:hanging="360"/>
      </w:pPr>
      <w:rPr>
        <w:rFonts w:ascii="Courier New" w:hAnsi="Courier New" w:hint="default"/>
      </w:rPr>
    </w:lvl>
    <w:lvl w:ilvl="2" w:tplc="F06039A6">
      <w:start w:val="1"/>
      <w:numFmt w:val="bullet"/>
      <w:lvlText w:val=""/>
      <w:lvlJc w:val="left"/>
      <w:pPr>
        <w:ind w:left="2160" w:hanging="360"/>
      </w:pPr>
      <w:rPr>
        <w:rFonts w:ascii="Wingdings" w:hAnsi="Wingdings" w:hint="default"/>
      </w:rPr>
    </w:lvl>
    <w:lvl w:ilvl="3" w:tplc="2166B59C">
      <w:start w:val="1"/>
      <w:numFmt w:val="bullet"/>
      <w:lvlText w:val=""/>
      <w:lvlJc w:val="left"/>
      <w:pPr>
        <w:ind w:left="2880" w:hanging="360"/>
      </w:pPr>
      <w:rPr>
        <w:rFonts w:ascii="Symbol" w:hAnsi="Symbol" w:hint="default"/>
      </w:rPr>
    </w:lvl>
    <w:lvl w:ilvl="4" w:tplc="945E7C0C">
      <w:start w:val="1"/>
      <w:numFmt w:val="bullet"/>
      <w:lvlText w:val="o"/>
      <w:lvlJc w:val="left"/>
      <w:pPr>
        <w:ind w:left="3600" w:hanging="360"/>
      </w:pPr>
      <w:rPr>
        <w:rFonts w:ascii="Courier New" w:hAnsi="Courier New" w:hint="default"/>
      </w:rPr>
    </w:lvl>
    <w:lvl w:ilvl="5" w:tplc="3DE2947A">
      <w:start w:val="1"/>
      <w:numFmt w:val="bullet"/>
      <w:lvlText w:val=""/>
      <w:lvlJc w:val="left"/>
      <w:pPr>
        <w:ind w:left="4320" w:hanging="360"/>
      </w:pPr>
      <w:rPr>
        <w:rFonts w:ascii="Wingdings" w:hAnsi="Wingdings" w:hint="default"/>
      </w:rPr>
    </w:lvl>
    <w:lvl w:ilvl="6" w:tplc="843EA786">
      <w:start w:val="1"/>
      <w:numFmt w:val="bullet"/>
      <w:lvlText w:val=""/>
      <w:lvlJc w:val="left"/>
      <w:pPr>
        <w:ind w:left="5040" w:hanging="360"/>
      </w:pPr>
      <w:rPr>
        <w:rFonts w:ascii="Symbol" w:hAnsi="Symbol" w:hint="default"/>
      </w:rPr>
    </w:lvl>
    <w:lvl w:ilvl="7" w:tplc="2C0AF75E">
      <w:start w:val="1"/>
      <w:numFmt w:val="bullet"/>
      <w:lvlText w:val="o"/>
      <w:lvlJc w:val="left"/>
      <w:pPr>
        <w:ind w:left="5760" w:hanging="360"/>
      </w:pPr>
      <w:rPr>
        <w:rFonts w:ascii="Courier New" w:hAnsi="Courier New" w:hint="default"/>
      </w:rPr>
    </w:lvl>
    <w:lvl w:ilvl="8" w:tplc="7B004BB8">
      <w:start w:val="1"/>
      <w:numFmt w:val="bullet"/>
      <w:lvlText w:val=""/>
      <w:lvlJc w:val="left"/>
      <w:pPr>
        <w:ind w:left="6480" w:hanging="360"/>
      </w:pPr>
      <w:rPr>
        <w:rFonts w:ascii="Wingdings" w:hAnsi="Wingdings" w:hint="default"/>
      </w:rPr>
    </w:lvl>
  </w:abstractNum>
  <w:abstractNum w:abstractNumId="24" w15:restartNumberingAfterBreak="0">
    <w:nsid w:val="32DD179C"/>
    <w:multiLevelType w:val="hybridMultilevel"/>
    <w:tmpl w:val="F00466C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33C25B37"/>
    <w:multiLevelType w:val="multilevel"/>
    <w:tmpl w:val="9F1EE2A0"/>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33CB1E7A"/>
    <w:multiLevelType w:val="hybridMultilevel"/>
    <w:tmpl w:val="E9C822C2"/>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34DA42EB"/>
    <w:multiLevelType w:val="multilevel"/>
    <w:tmpl w:val="7FCE67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5B2351D"/>
    <w:multiLevelType w:val="multilevel"/>
    <w:tmpl w:val="A80C5C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37C3730C"/>
    <w:multiLevelType w:val="multilevel"/>
    <w:tmpl w:val="A6326D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9458F3"/>
    <w:multiLevelType w:val="multilevel"/>
    <w:tmpl w:val="7FCE6700"/>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1" w15:restartNumberingAfterBreak="0">
    <w:nsid w:val="459538A7"/>
    <w:multiLevelType w:val="multilevel"/>
    <w:tmpl w:val="48F65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394EED"/>
    <w:multiLevelType w:val="hybridMultilevel"/>
    <w:tmpl w:val="F65A9448"/>
    <w:lvl w:ilvl="0" w:tplc="D81426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576CC9"/>
    <w:multiLevelType w:val="hybridMultilevel"/>
    <w:tmpl w:val="3AC27EC4"/>
    <w:lvl w:ilvl="0" w:tplc="A0A435D6">
      <w:start w:val="1"/>
      <w:numFmt w:val="decimal"/>
      <w:lvlText w:val="%1."/>
      <w:lvlJc w:val="left"/>
      <w:pPr>
        <w:ind w:left="360" w:hanging="360"/>
      </w:pPr>
      <w:rPr>
        <w:rFonts w:hAnsi="Symbol" w:cs="Calibri (Body)"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4CC1490B"/>
    <w:multiLevelType w:val="hybridMultilevel"/>
    <w:tmpl w:val="2E748F32"/>
    <w:lvl w:ilvl="0" w:tplc="1B4EE1BA">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4E6B12FC"/>
    <w:multiLevelType w:val="hybridMultilevel"/>
    <w:tmpl w:val="2286EB8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4E735C3A"/>
    <w:multiLevelType w:val="multilevel"/>
    <w:tmpl w:val="9F1EE2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EBB2D74"/>
    <w:multiLevelType w:val="hybridMultilevel"/>
    <w:tmpl w:val="DD3A8E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4F1236CF"/>
    <w:multiLevelType w:val="hybridMultilevel"/>
    <w:tmpl w:val="81D0A4E8"/>
    <w:lvl w:ilvl="0" w:tplc="EA0ED75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539F307F"/>
    <w:multiLevelType w:val="hybridMultilevel"/>
    <w:tmpl w:val="D984494C"/>
    <w:lvl w:ilvl="0" w:tplc="012410C6">
      <w:start w:val="1"/>
      <w:numFmt w:val="decimal"/>
      <w:lvlText w:val="%1."/>
      <w:lvlJc w:val="left"/>
      <w:pPr>
        <w:ind w:left="360" w:hanging="360"/>
      </w:pPr>
      <w:rPr>
        <w:rFonts w:hint="default"/>
        <w: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5594486B"/>
    <w:multiLevelType w:val="multilevel"/>
    <w:tmpl w:val="00A8A1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AD443ED"/>
    <w:multiLevelType w:val="hybridMultilevel"/>
    <w:tmpl w:val="7408B46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5CA26CA1"/>
    <w:multiLevelType w:val="hybridMultilevel"/>
    <w:tmpl w:val="595EE7A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3" w15:restartNumberingAfterBreak="0">
    <w:nsid w:val="5D781B7B"/>
    <w:multiLevelType w:val="hybridMultilevel"/>
    <w:tmpl w:val="0938F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2477F23"/>
    <w:multiLevelType w:val="multilevel"/>
    <w:tmpl w:val="755CE1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2C743C"/>
    <w:multiLevelType w:val="hybridMultilevel"/>
    <w:tmpl w:val="0FBAAF26"/>
    <w:lvl w:ilvl="0" w:tplc="7CDC92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8376FB"/>
    <w:multiLevelType w:val="hybridMultilevel"/>
    <w:tmpl w:val="AB74F88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15:restartNumberingAfterBreak="0">
    <w:nsid w:val="6D977C07"/>
    <w:multiLevelType w:val="hybridMultilevel"/>
    <w:tmpl w:val="687236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6E602424"/>
    <w:multiLevelType w:val="multilevel"/>
    <w:tmpl w:val="7FCE6700"/>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9" w15:restartNumberingAfterBreak="0">
    <w:nsid w:val="7A9A479E"/>
    <w:multiLevelType w:val="multilevel"/>
    <w:tmpl w:val="670CD8E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E762C6"/>
    <w:multiLevelType w:val="hybridMultilevel"/>
    <w:tmpl w:val="0A8293AC"/>
    <w:lvl w:ilvl="0" w:tplc="7B085A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7035041">
    <w:abstractNumId w:val="43"/>
  </w:num>
  <w:num w:numId="2" w16cid:durableId="2030524851">
    <w:abstractNumId w:val="46"/>
  </w:num>
  <w:num w:numId="3" w16cid:durableId="959916425">
    <w:abstractNumId w:val="8"/>
  </w:num>
  <w:num w:numId="4" w16cid:durableId="1152453567">
    <w:abstractNumId w:val="37"/>
  </w:num>
  <w:num w:numId="5" w16cid:durableId="1023943633">
    <w:abstractNumId w:val="24"/>
  </w:num>
  <w:num w:numId="6" w16cid:durableId="1379624829">
    <w:abstractNumId w:val="47"/>
  </w:num>
  <w:num w:numId="7" w16cid:durableId="1211334597">
    <w:abstractNumId w:val="27"/>
  </w:num>
  <w:num w:numId="8" w16cid:durableId="923492115">
    <w:abstractNumId w:val="12"/>
  </w:num>
  <w:num w:numId="9" w16cid:durableId="1129322570">
    <w:abstractNumId w:val="1"/>
  </w:num>
  <w:num w:numId="10" w16cid:durableId="37094582">
    <w:abstractNumId w:val="14"/>
  </w:num>
  <w:num w:numId="11" w16cid:durableId="1965646930">
    <w:abstractNumId w:val="40"/>
  </w:num>
  <w:num w:numId="12" w16cid:durableId="408842530">
    <w:abstractNumId w:val="38"/>
  </w:num>
  <w:num w:numId="13" w16cid:durableId="1847398185">
    <w:abstractNumId w:val="35"/>
  </w:num>
  <w:num w:numId="14" w16cid:durableId="1199775529">
    <w:abstractNumId w:val="6"/>
  </w:num>
  <w:num w:numId="15" w16cid:durableId="346832851">
    <w:abstractNumId w:val="13"/>
  </w:num>
  <w:num w:numId="16" w16cid:durableId="195316104">
    <w:abstractNumId w:val="10"/>
  </w:num>
  <w:num w:numId="17" w16cid:durableId="506141482">
    <w:abstractNumId w:val="42"/>
  </w:num>
  <w:num w:numId="18" w16cid:durableId="1476290321">
    <w:abstractNumId w:val="26"/>
  </w:num>
  <w:num w:numId="19" w16cid:durableId="1093435130">
    <w:abstractNumId w:val="23"/>
  </w:num>
  <w:num w:numId="20" w16cid:durableId="655307824">
    <w:abstractNumId w:val="17"/>
  </w:num>
  <w:num w:numId="21" w16cid:durableId="561015539">
    <w:abstractNumId w:val="34"/>
  </w:num>
  <w:num w:numId="22" w16cid:durableId="1183469871">
    <w:abstractNumId w:val="41"/>
  </w:num>
  <w:num w:numId="23" w16cid:durableId="1114399796">
    <w:abstractNumId w:val="22"/>
  </w:num>
  <w:num w:numId="24" w16cid:durableId="1896619761">
    <w:abstractNumId w:val="7"/>
  </w:num>
  <w:num w:numId="25" w16cid:durableId="1834298991">
    <w:abstractNumId w:val="31"/>
  </w:num>
  <w:num w:numId="26" w16cid:durableId="1213350580">
    <w:abstractNumId w:val="4"/>
  </w:num>
  <w:num w:numId="27" w16cid:durableId="1376931556">
    <w:abstractNumId w:val="19"/>
  </w:num>
  <w:num w:numId="28" w16cid:durableId="521743029">
    <w:abstractNumId w:val="29"/>
  </w:num>
  <w:num w:numId="29" w16cid:durableId="1605846491">
    <w:abstractNumId w:val="18"/>
  </w:num>
  <w:num w:numId="30" w16cid:durableId="1981222868">
    <w:abstractNumId w:val="21"/>
  </w:num>
  <w:num w:numId="31" w16cid:durableId="177545879">
    <w:abstractNumId w:val="44"/>
  </w:num>
  <w:num w:numId="32" w16cid:durableId="493227845">
    <w:abstractNumId w:val="25"/>
  </w:num>
  <w:num w:numId="33" w16cid:durableId="130169845">
    <w:abstractNumId w:val="49"/>
  </w:num>
  <w:num w:numId="34" w16cid:durableId="1027759068">
    <w:abstractNumId w:val="20"/>
  </w:num>
  <w:num w:numId="35" w16cid:durableId="146870791">
    <w:abstractNumId w:val="45"/>
  </w:num>
  <w:num w:numId="36" w16cid:durableId="398098222">
    <w:abstractNumId w:val="32"/>
  </w:num>
  <w:num w:numId="37" w16cid:durableId="1733581361">
    <w:abstractNumId w:val="28"/>
  </w:num>
  <w:num w:numId="38" w16cid:durableId="414940459">
    <w:abstractNumId w:val="50"/>
  </w:num>
  <w:num w:numId="39" w16cid:durableId="1511138771">
    <w:abstractNumId w:val="9"/>
  </w:num>
  <w:num w:numId="40" w16cid:durableId="2125879199">
    <w:abstractNumId w:val="2"/>
  </w:num>
  <w:num w:numId="41" w16cid:durableId="2014674222">
    <w:abstractNumId w:val="15"/>
  </w:num>
  <w:num w:numId="42" w16cid:durableId="370619386">
    <w:abstractNumId w:val="0"/>
  </w:num>
  <w:num w:numId="43" w16cid:durableId="482742066">
    <w:abstractNumId w:val="30"/>
  </w:num>
  <w:num w:numId="44" w16cid:durableId="1137995997">
    <w:abstractNumId w:val="48"/>
  </w:num>
  <w:num w:numId="45" w16cid:durableId="936906669">
    <w:abstractNumId w:val="11"/>
  </w:num>
  <w:num w:numId="46" w16cid:durableId="1298950024">
    <w:abstractNumId w:val="5"/>
  </w:num>
  <w:num w:numId="47" w16cid:durableId="953946718">
    <w:abstractNumId w:val="3"/>
  </w:num>
  <w:num w:numId="48" w16cid:durableId="1517576864">
    <w:abstractNumId w:val="36"/>
  </w:num>
  <w:num w:numId="49" w16cid:durableId="1919484799">
    <w:abstractNumId w:val="16"/>
  </w:num>
  <w:num w:numId="50" w16cid:durableId="1533416649">
    <w:abstractNumId w:val="33"/>
  </w:num>
  <w:num w:numId="51" w16cid:durableId="1597203589">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ufeng Lin">
    <w15:presenceInfo w15:providerId="AD" w15:userId="S::x.lin@garvan.org.au::463976fb-3289-4058-8b33-954e62241e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564"/>
    <w:rsid w:val="00022331"/>
    <w:rsid w:val="000348B2"/>
    <w:rsid w:val="00037D6E"/>
    <w:rsid w:val="0005491A"/>
    <w:rsid w:val="00065633"/>
    <w:rsid w:val="000676E4"/>
    <w:rsid w:val="00071564"/>
    <w:rsid w:val="00071665"/>
    <w:rsid w:val="0007724C"/>
    <w:rsid w:val="00080E8C"/>
    <w:rsid w:val="0009384B"/>
    <w:rsid w:val="00095F2D"/>
    <w:rsid w:val="00096A91"/>
    <w:rsid w:val="000A1AB3"/>
    <w:rsid w:val="000C023D"/>
    <w:rsid w:val="000C3F01"/>
    <w:rsid w:val="000D6D15"/>
    <w:rsid w:val="000E14F9"/>
    <w:rsid w:val="0010597A"/>
    <w:rsid w:val="00113BEB"/>
    <w:rsid w:val="001158A5"/>
    <w:rsid w:val="00116F44"/>
    <w:rsid w:val="00131161"/>
    <w:rsid w:val="00143E86"/>
    <w:rsid w:val="001451E9"/>
    <w:rsid w:val="00165CAE"/>
    <w:rsid w:val="001707A2"/>
    <w:rsid w:val="00181B43"/>
    <w:rsid w:val="001820A9"/>
    <w:rsid w:val="001820F5"/>
    <w:rsid w:val="001A3999"/>
    <w:rsid w:val="001A69D1"/>
    <w:rsid w:val="001B2965"/>
    <w:rsid w:val="001E03A7"/>
    <w:rsid w:val="001E572C"/>
    <w:rsid w:val="001F6A88"/>
    <w:rsid w:val="00216DFA"/>
    <w:rsid w:val="00237C56"/>
    <w:rsid w:val="00242D33"/>
    <w:rsid w:val="00253B12"/>
    <w:rsid w:val="0025666E"/>
    <w:rsid w:val="00256E5B"/>
    <w:rsid w:val="00266926"/>
    <w:rsid w:val="002808AB"/>
    <w:rsid w:val="00292193"/>
    <w:rsid w:val="00295F75"/>
    <w:rsid w:val="002B325D"/>
    <w:rsid w:val="002E337A"/>
    <w:rsid w:val="00310E08"/>
    <w:rsid w:val="00313B0F"/>
    <w:rsid w:val="00314CB4"/>
    <w:rsid w:val="00334715"/>
    <w:rsid w:val="0033648A"/>
    <w:rsid w:val="00365769"/>
    <w:rsid w:val="00387E93"/>
    <w:rsid w:val="0039159B"/>
    <w:rsid w:val="00394164"/>
    <w:rsid w:val="003B5196"/>
    <w:rsid w:val="00412F38"/>
    <w:rsid w:val="00424CA8"/>
    <w:rsid w:val="00437D7A"/>
    <w:rsid w:val="00444E00"/>
    <w:rsid w:val="0046201B"/>
    <w:rsid w:val="00492313"/>
    <w:rsid w:val="00492D4F"/>
    <w:rsid w:val="004934A6"/>
    <w:rsid w:val="004953C7"/>
    <w:rsid w:val="004A0254"/>
    <w:rsid w:val="004A53CF"/>
    <w:rsid w:val="004B4BA4"/>
    <w:rsid w:val="004B626F"/>
    <w:rsid w:val="004D3E8A"/>
    <w:rsid w:val="0051157C"/>
    <w:rsid w:val="00532A40"/>
    <w:rsid w:val="005349B4"/>
    <w:rsid w:val="005361CD"/>
    <w:rsid w:val="005418D2"/>
    <w:rsid w:val="00556E3A"/>
    <w:rsid w:val="00584972"/>
    <w:rsid w:val="005B6862"/>
    <w:rsid w:val="005C348B"/>
    <w:rsid w:val="005D6959"/>
    <w:rsid w:val="0061270C"/>
    <w:rsid w:val="006128EB"/>
    <w:rsid w:val="0062395A"/>
    <w:rsid w:val="00645802"/>
    <w:rsid w:val="0065511C"/>
    <w:rsid w:val="00675265"/>
    <w:rsid w:val="0067745B"/>
    <w:rsid w:val="006943F1"/>
    <w:rsid w:val="00697C70"/>
    <w:rsid w:val="006A6FE2"/>
    <w:rsid w:val="006B595B"/>
    <w:rsid w:val="006C0986"/>
    <w:rsid w:val="006C6D2E"/>
    <w:rsid w:val="006F48D2"/>
    <w:rsid w:val="00717418"/>
    <w:rsid w:val="00731BCD"/>
    <w:rsid w:val="00733AFB"/>
    <w:rsid w:val="007375ED"/>
    <w:rsid w:val="00741D96"/>
    <w:rsid w:val="007611FA"/>
    <w:rsid w:val="00766CEE"/>
    <w:rsid w:val="00772787"/>
    <w:rsid w:val="007811DD"/>
    <w:rsid w:val="007820C6"/>
    <w:rsid w:val="00782FF9"/>
    <w:rsid w:val="00791EDE"/>
    <w:rsid w:val="007C04E6"/>
    <w:rsid w:val="007C708D"/>
    <w:rsid w:val="007C7CC7"/>
    <w:rsid w:val="007D4EA0"/>
    <w:rsid w:val="008205B7"/>
    <w:rsid w:val="00822465"/>
    <w:rsid w:val="00830A2C"/>
    <w:rsid w:val="00833F9E"/>
    <w:rsid w:val="00850B70"/>
    <w:rsid w:val="008564A7"/>
    <w:rsid w:val="00865C00"/>
    <w:rsid w:val="008714B5"/>
    <w:rsid w:val="00876DB4"/>
    <w:rsid w:val="00881533"/>
    <w:rsid w:val="00884D6F"/>
    <w:rsid w:val="00886E12"/>
    <w:rsid w:val="0089133B"/>
    <w:rsid w:val="0089217B"/>
    <w:rsid w:val="00894696"/>
    <w:rsid w:val="008A2244"/>
    <w:rsid w:val="008C0DC3"/>
    <w:rsid w:val="008C62F6"/>
    <w:rsid w:val="008D0ABF"/>
    <w:rsid w:val="008D622F"/>
    <w:rsid w:val="008D7688"/>
    <w:rsid w:val="008E7AF5"/>
    <w:rsid w:val="008F17F3"/>
    <w:rsid w:val="009011A1"/>
    <w:rsid w:val="009479A4"/>
    <w:rsid w:val="0095036E"/>
    <w:rsid w:val="00950ED8"/>
    <w:rsid w:val="00951F2D"/>
    <w:rsid w:val="009711E0"/>
    <w:rsid w:val="009843EC"/>
    <w:rsid w:val="0099343E"/>
    <w:rsid w:val="009B2F00"/>
    <w:rsid w:val="009B63F5"/>
    <w:rsid w:val="009C41F5"/>
    <w:rsid w:val="009E2D2C"/>
    <w:rsid w:val="009E340F"/>
    <w:rsid w:val="009F2C12"/>
    <w:rsid w:val="00A13390"/>
    <w:rsid w:val="00A14E68"/>
    <w:rsid w:val="00A8315B"/>
    <w:rsid w:val="00A87652"/>
    <w:rsid w:val="00AA0855"/>
    <w:rsid w:val="00AA1794"/>
    <w:rsid w:val="00AA41C7"/>
    <w:rsid w:val="00AA68FB"/>
    <w:rsid w:val="00AB3BC1"/>
    <w:rsid w:val="00AB6AA9"/>
    <w:rsid w:val="00AD6248"/>
    <w:rsid w:val="00AD7025"/>
    <w:rsid w:val="00AE7196"/>
    <w:rsid w:val="00B04F69"/>
    <w:rsid w:val="00B07A51"/>
    <w:rsid w:val="00B10112"/>
    <w:rsid w:val="00B136E5"/>
    <w:rsid w:val="00B13AA9"/>
    <w:rsid w:val="00B14670"/>
    <w:rsid w:val="00B35FEA"/>
    <w:rsid w:val="00B41CD1"/>
    <w:rsid w:val="00B46B84"/>
    <w:rsid w:val="00B74616"/>
    <w:rsid w:val="00B74CA0"/>
    <w:rsid w:val="00B80336"/>
    <w:rsid w:val="00B91C59"/>
    <w:rsid w:val="00B92868"/>
    <w:rsid w:val="00BB5FB6"/>
    <w:rsid w:val="00BD7AA4"/>
    <w:rsid w:val="00BE0768"/>
    <w:rsid w:val="00BF7394"/>
    <w:rsid w:val="00C02B54"/>
    <w:rsid w:val="00C02FC1"/>
    <w:rsid w:val="00C232D6"/>
    <w:rsid w:val="00C624FD"/>
    <w:rsid w:val="00C62F0D"/>
    <w:rsid w:val="00C677F3"/>
    <w:rsid w:val="00C80D4B"/>
    <w:rsid w:val="00C8532F"/>
    <w:rsid w:val="00C974C7"/>
    <w:rsid w:val="00CA684D"/>
    <w:rsid w:val="00CB1A82"/>
    <w:rsid w:val="00CC73DE"/>
    <w:rsid w:val="00CD18FA"/>
    <w:rsid w:val="00CF4209"/>
    <w:rsid w:val="00D01075"/>
    <w:rsid w:val="00D15E4A"/>
    <w:rsid w:val="00D22B6F"/>
    <w:rsid w:val="00D443DA"/>
    <w:rsid w:val="00D6314E"/>
    <w:rsid w:val="00DA5AAA"/>
    <w:rsid w:val="00DB10FD"/>
    <w:rsid w:val="00DB4BC9"/>
    <w:rsid w:val="00DC23BB"/>
    <w:rsid w:val="00DC5302"/>
    <w:rsid w:val="00DC67FB"/>
    <w:rsid w:val="00DE4106"/>
    <w:rsid w:val="00DE41F1"/>
    <w:rsid w:val="00DF5B11"/>
    <w:rsid w:val="00E02935"/>
    <w:rsid w:val="00E0695D"/>
    <w:rsid w:val="00E11A98"/>
    <w:rsid w:val="00E205A0"/>
    <w:rsid w:val="00E23004"/>
    <w:rsid w:val="00E24133"/>
    <w:rsid w:val="00E26190"/>
    <w:rsid w:val="00E34833"/>
    <w:rsid w:val="00E74D41"/>
    <w:rsid w:val="00E80177"/>
    <w:rsid w:val="00E80757"/>
    <w:rsid w:val="00E84A30"/>
    <w:rsid w:val="00E9644C"/>
    <w:rsid w:val="00EA0C35"/>
    <w:rsid w:val="00EA1EFC"/>
    <w:rsid w:val="00EA5DDE"/>
    <w:rsid w:val="00EC032F"/>
    <w:rsid w:val="00ED547C"/>
    <w:rsid w:val="00EE7F51"/>
    <w:rsid w:val="00EF310F"/>
    <w:rsid w:val="00F04A37"/>
    <w:rsid w:val="00F12F60"/>
    <w:rsid w:val="00F25259"/>
    <w:rsid w:val="00F32503"/>
    <w:rsid w:val="00F341EA"/>
    <w:rsid w:val="00F54707"/>
    <w:rsid w:val="00F701A0"/>
    <w:rsid w:val="00F7333B"/>
    <w:rsid w:val="00F84D8C"/>
    <w:rsid w:val="00F90031"/>
    <w:rsid w:val="00F93425"/>
    <w:rsid w:val="00F93D51"/>
    <w:rsid w:val="00FA556A"/>
    <w:rsid w:val="00FB5424"/>
    <w:rsid w:val="00FB56E9"/>
    <w:rsid w:val="00FD17B2"/>
    <w:rsid w:val="00FD7E0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90DA"/>
  <w15:chartTrackingRefBased/>
  <w15:docId w15:val="{A257EA43-5E02-4E91-8A39-637E5F3B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4B5"/>
  </w:style>
  <w:style w:type="paragraph" w:styleId="Heading1">
    <w:name w:val="heading 1"/>
    <w:basedOn w:val="Normal"/>
    <w:next w:val="Normal"/>
    <w:link w:val="Heading1Char"/>
    <w:uiPriority w:val="9"/>
    <w:qFormat/>
    <w:rsid w:val="008C62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1A82"/>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val="en-US"/>
      <w14:ligatures w14:val="none"/>
    </w:rPr>
  </w:style>
  <w:style w:type="paragraph" w:styleId="Heading3">
    <w:name w:val="heading 3"/>
    <w:basedOn w:val="Normal"/>
    <w:next w:val="Normal"/>
    <w:link w:val="Heading3Char"/>
    <w:uiPriority w:val="9"/>
    <w:unhideWhenUsed/>
    <w:qFormat/>
    <w:rsid w:val="008C6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62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564"/>
    <w:pPr>
      <w:ind w:left="720"/>
      <w:contextualSpacing/>
    </w:pPr>
  </w:style>
  <w:style w:type="character" w:styleId="CommentReference">
    <w:name w:val="annotation reference"/>
    <w:basedOn w:val="DefaultParagraphFont"/>
    <w:uiPriority w:val="99"/>
    <w:semiHidden/>
    <w:unhideWhenUsed/>
    <w:rsid w:val="008E7AF5"/>
    <w:rPr>
      <w:sz w:val="16"/>
      <w:szCs w:val="16"/>
    </w:rPr>
  </w:style>
  <w:style w:type="paragraph" w:styleId="CommentText">
    <w:name w:val="annotation text"/>
    <w:basedOn w:val="Normal"/>
    <w:link w:val="CommentTextChar"/>
    <w:uiPriority w:val="99"/>
    <w:unhideWhenUsed/>
    <w:rsid w:val="008E7AF5"/>
    <w:pPr>
      <w:spacing w:line="240" w:lineRule="auto"/>
    </w:pPr>
    <w:rPr>
      <w:sz w:val="20"/>
      <w:szCs w:val="20"/>
    </w:rPr>
  </w:style>
  <w:style w:type="character" w:customStyle="1" w:styleId="CommentTextChar">
    <w:name w:val="Comment Text Char"/>
    <w:basedOn w:val="DefaultParagraphFont"/>
    <w:link w:val="CommentText"/>
    <w:uiPriority w:val="99"/>
    <w:rsid w:val="008E7AF5"/>
    <w:rPr>
      <w:sz w:val="20"/>
      <w:szCs w:val="20"/>
    </w:rPr>
  </w:style>
  <w:style w:type="paragraph" w:styleId="CommentSubject">
    <w:name w:val="annotation subject"/>
    <w:basedOn w:val="CommentText"/>
    <w:next w:val="CommentText"/>
    <w:link w:val="CommentSubjectChar"/>
    <w:uiPriority w:val="99"/>
    <w:semiHidden/>
    <w:unhideWhenUsed/>
    <w:rsid w:val="008E7AF5"/>
    <w:rPr>
      <w:b/>
      <w:bCs/>
    </w:rPr>
  </w:style>
  <w:style w:type="character" w:customStyle="1" w:styleId="CommentSubjectChar">
    <w:name w:val="Comment Subject Char"/>
    <w:basedOn w:val="CommentTextChar"/>
    <w:link w:val="CommentSubject"/>
    <w:uiPriority w:val="99"/>
    <w:semiHidden/>
    <w:rsid w:val="008E7AF5"/>
    <w:rPr>
      <w:b/>
      <w:bCs/>
      <w:sz w:val="20"/>
      <w:szCs w:val="20"/>
    </w:rPr>
  </w:style>
  <w:style w:type="character" w:styleId="Hyperlink">
    <w:name w:val="Hyperlink"/>
    <w:basedOn w:val="DefaultParagraphFont"/>
    <w:uiPriority w:val="99"/>
    <w:unhideWhenUsed/>
    <w:rsid w:val="007C708D"/>
    <w:rPr>
      <w:color w:val="0563C1" w:themeColor="hyperlink"/>
      <w:u w:val="single"/>
    </w:rPr>
  </w:style>
  <w:style w:type="character" w:styleId="UnresolvedMention">
    <w:name w:val="Unresolved Mention"/>
    <w:basedOn w:val="DefaultParagraphFont"/>
    <w:uiPriority w:val="99"/>
    <w:semiHidden/>
    <w:unhideWhenUsed/>
    <w:rsid w:val="007C708D"/>
    <w:rPr>
      <w:color w:val="605E5C"/>
      <w:shd w:val="clear" w:color="auto" w:fill="E1DFDD"/>
    </w:rPr>
  </w:style>
  <w:style w:type="paragraph" w:styleId="Header">
    <w:name w:val="header"/>
    <w:basedOn w:val="Normal"/>
    <w:link w:val="HeaderChar"/>
    <w:uiPriority w:val="99"/>
    <w:unhideWhenUsed/>
    <w:rsid w:val="00833F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F9E"/>
  </w:style>
  <w:style w:type="paragraph" w:styleId="Footer">
    <w:name w:val="footer"/>
    <w:basedOn w:val="Normal"/>
    <w:link w:val="FooterChar"/>
    <w:uiPriority w:val="99"/>
    <w:unhideWhenUsed/>
    <w:rsid w:val="00833F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F9E"/>
  </w:style>
  <w:style w:type="character" w:customStyle="1" w:styleId="acronym-char">
    <w:name w:val="acronym-char"/>
    <w:basedOn w:val="DefaultParagraphFont"/>
    <w:rsid w:val="00116F44"/>
  </w:style>
  <w:style w:type="paragraph" w:styleId="Revision">
    <w:name w:val="Revision"/>
    <w:hidden/>
    <w:uiPriority w:val="99"/>
    <w:semiHidden/>
    <w:rsid w:val="00116F44"/>
    <w:pPr>
      <w:spacing w:after="0" w:line="240" w:lineRule="auto"/>
    </w:pPr>
  </w:style>
  <w:style w:type="character" w:styleId="FollowedHyperlink">
    <w:name w:val="FollowedHyperlink"/>
    <w:basedOn w:val="DefaultParagraphFont"/>
    <w:uiPriority w:val="99"/>
    <w:semiHidden/>
    <w:unhideWhenUsed/>
    <w:rsid w:val="00116F44"/>
    <w:rPr>
      <w:color w:val="954F72" w:themeColor="followedHyperlink"/>
      <w:u w:val="single"/>
    </w:rPr>
  </w:style>
  <w:style w:type="character" w:styleId="PlaceholderText">
    <w:name w:val="Placeholder Text"/>
    <w:basedOn w:val="DefaultParagraphFont"/>
    <w:uiPriority w:val="99"/>
    <w:semiHidden/>
    <w:rsid w:val="00AD7025"/>
    <w:rPr>
      <w:color w:val="808080"/>
    </w:rPr>
  </w:style>
  <w:style w:type="paragraph" w:styleId="NormalWeb">
    <w:name w:val="Normal (Web)"/>
    <w:basedOn w:val="Normal"/>
    <w:uiPriority w:val="99"/>
    <w:unhideWhenUsed/>
    <w:rsid w:val="00E02935"/>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Heading2Char">
    <w:name w:val="Heading 2 Char"/>
    <w:basedOn w:val="DefaultParagraphFont"/>
    <w:link w:val="Heading2"/>
    <w:uiPriority w:val="9"/>
    <w:rsid w:val="00CB1A82"/>
    <w:rPr>
      <w:rFonts w:asciiTheme="majorHAnsi" w:eastAsiaTheme="majorEastAsia" w:hAnsiTheme="majorHAnsi" w:cstheme="majorBidi"/>
      <w:b/>
      <w:bCs/>
      <w:color w:val="4472C4" w:themeColor="accent1"/>
      <w:kern w:val="0"/>
      <w:sz w:val="26"/>
      <w:szCs w:val="26"/>
      <w:lang w:val="en-US"/>
      <w14:ligatures w14:val="none"/>
    </w:rPr>
  </w:style>
  <w:style w:type="table" w:styleId="LightList-Accent1">
    <w:name w:val="Light List Accent 1"/>
    <w:basedOn w:val="TableNormal"/>
    <w:uiPriority w:val="61"/>
    <w:rsid w:val="00CB1A82"/>
    <w:pPr>
      <w:spacing w:after="0" w:line="240" w:lineRule="auto"/>
    </w:pPr>
    <w:rPr>
      <w:rFonts w:eastAsiaTheme="minorEastAsia"/>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numbering" w:customStyle="1" w:styleId="CurrentList1">
    <w:name w:val="Current List1"/>
    <w:uiPriority w:val="99"/>
    <w:rsid w:val="00096A91"/>
    <w:pPr>
      <w:numPr>
        <w:numId w:val="46"/>
      </w:numPr>
    </w:pPr>
  </w:style>
  <w:style w:type="character" w:styleId="Strong">
    <w:name w:val="Strong"/>
    <w:basedOn w:val="DefaultParagraphFont"/>
    <w:uiPriority w:val="22"/>
    <w:qFormat/>
    <w:rsid w:val="00FA556A"/>
    <w:rPr>
      <w:b/>
      <w:bCs/>
    </w:rPr>
  </w:style>
  <w:style w:type="character" w:styleId="HTMLCode">
    <w:name w:val="HTML Code"/>
    <w:basedOn w:val="DefaultParagraphFont"/>
    <w:uiPriority w:val="99"/>
    <w:semiHidden/>
    <w:unhideWhenUsed/>
    <w:rsid w:val="00F341E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C62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2F6"/>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C62F6"/>
    <w:pPr>
      <w:spacing w:before="120" w:after="0"/>
      <w:ind w:left="220"/>
    </w:pPr>
    <w:rPr>
      <w:rFonts w:cstheme="minorHAnsi"/>
      <w:b/>
      <w:bCs/>
    </w:rPr>
  </w:style>
  <w:style w:type="paragraph" w:styleId="TOC1">
    <w:name w:val="toc 1"/>
    <w:basedOn w:val="Normal"/>
    <w:next w:val="Normal"/>
    <w:autoRedefine/>
    <w:uiPriority w:val="39"/>
    <w:unhideWhenUsed/>
    <w:rsid w:val="008C62F6"/>
    <w:pPr>
      <w:spacing w:before="120" w:after="0"/>
    </w:pPr>
    <w:rPr>
      <w:rFonts w:cstheme="minorHAnsi"/>
      <w:b/>
      <w:bCs/>
      <w:i/>
      <w:iCs/>
      <w:sz w:val="24"/>
      <w:szCs w:val="24"/>
    </w:rPr>
  </w:style>
  <w:style w:type="paragraph" w:styleId="TOC3">
    <w:name w:val="toc 3"/>
    <w:basedOn w:val="Normal"/>
    <w:next w:val="Normal"/>
    <w:autoRedefine/>
    <w:uiPriority w:val="39"/>
    <w:unhideWhenUsed/>
    <w:rsid w:val="008C62F6"/>
    <w:pPr>
      <w:spacing w:after="0"/>
      <w:ind w:left="440"/>
    </w:pPr>
    <w:rPr>
      <w:rFonts w:cstheme="minorHAnsi"/>
      <w:sz w:val="20"/>
      <w:szCs w:val="20"/>
    </w:rPr>
  </w:style>
  <w:style w:type="paragraph" w:styleId="TOC4">
    <w:name w:val="toc 4"/>
    <w:basedOn w:val="Normal"/>
    <w:next w:val="Normal"/>
    <w:autoRedefine/>
    <w:uiPriority w:val="39"/>
    <w:semiHidden/>
    <w:unhideWhenUsed/>
    <w:rsid w:val="008C62F6"/>
    <w:pPr>
      <w:spacing w:after="0"/>
      <w:ind w:left="660"/>
    </w:pPr>
    <w:rPr>
      <w:rFonts w:cstheme="minorHAnsi"/>
      <w:sz w:val="20"/>
      <w:szCs w:val="20"/>
    </w:rPr>
  </w:style>
  <w:style w:type="paragraph" w:styleId="TOC5">
    <w:name w:val="toc 5"/>
    <w:basedOn w:val="Normal"/>
    <w:next w:val="Normal"/>
    <w:autoRedefine/>
    <w:uiPriority w:val="39"/>
    <w:semiHidden/>
    <w:unhideWhenUsed/>
    <w:rsid w:val="008C62F6"/>
    <w:pPr>
      <w:spacing w:after="0"/>
      <w:ind w:left="880"/>
    </w:pPr>
    <w:rPr>
      <w:rFonts w:cstheme="minorHAnsi"/>
      <w:sz w:val="20"/>
      <w:szCs w:val="20"/>
    </w:rPr>
  </w:style>
  <w:style w:type="paragraph" w:styleId="TOC6">
    <w:name w:val="toc 6"/>
    <w:basedOn w:val="Normal"/>
    <w:next w:val="Normal"/>
    <w:autoRedefine/>
    <w:uiPriority w:val="39"/>
    <w:semiHidden/>
    <w:unhideWhenUsed/>
    <w:rsid w:val="008C62F6"/>
    <w:pPr>
      <w:spacing w:after="0"/>
      <w:ind w:left="1100"/>
    </w:pPr>
    <w:rPr>
      <w:rFonts w:cstheme="minorHAnsi"/>
      <w:sz w:val="20"/>
      <w:szCs w:val="20"/>
    </w:rPr>
  </w:style>
  <w:style w:type="paragraph" w:styleId="TOC7">
    <w:name w:val="toc 7"/>
    <w:basedOn w:val="Normal"/>
    <w:next w:val="Normal"/>
    <w:autoRedefine/>
    <w:uiPriority w:val="39"/>
    <w:semiHidden/>
    <w:unhideWhenUsed/>
    <w:rsid w:val="008C62F6"/>
    <w:pPr>
      <w:spacing w:after="0"/>
      <w:ind w:left="1320"/>
    </w:pPr>
    <w:rPr>
      <w:rFonts w:cstheme="minorHAnsi"/>
      <w:sz w:val="20"/>
      <w:szCs w:val="20"/>
    </w:rPr>
  </w:style>
  <w:style w:type="paragraph" w:styleId="TOC8">
    <w:name w:val="toc 8"/>
    <w:basedOn w:val="Normal"/>
    <w:next w:val="Normal"/>
    <w:autoRedefine/>
    <w:uiPriority w:val="39"/>
    <w:semiHidden/>
    <w:unhideWhenUsed/>
    <w:rsid w:val="008C62F6"/>
    <w:pPr>
      <w:spacing w:after="0"/>
      <w:ind w:left="1540"/>
    </w:pPr>
    <w:rPr>
      <w:rFonts w:cstheme="minorHAnsi"/>
      <w:sz w:val="20"/>
      <w:szCs w:val="20"/>
    </w:rPr>
  </w:style>
  <w:style w:type="paragraph" w:styleId="TOC9">
    <w:name w:val="toc 9"/>
    <w:basedOn w:val="Normal"/>
    <w:next w:val="Normal"/>
    <w:autoRedefine/>
    <w:uiPriority w:val="39"/>
    <w:semiHidden/>
    <w:unhideWhenUsed/>
    <w:rsid w:val="008C62F6"/>
    <w:pPr>
      <w:spacing w:after="0"/>
      <w:ind w:left="1760"/>
    </w:pPr>
    <w:rPr>
      <w:rFonts w:cstheme="minorHAnsi"/>
      <w:sz w:val="20"/>
      <w:szCs w:val="20"/>
    </w:rPr>
  </w:style>
  <w:style w:type="character" w:customStyle="1" w:styleId="Heading3Char">
    <w:name w:val="Heading 3 Char"/>
    <w:basedOn w:val="DefaultParagraphFont"/>
    <w:link w:val="Heading3"/>
    <w:uiPriority w:val="9"/>
    <w:rsid w:val="008C6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C62F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033079">
      <w:bodyDiv w:val="1"/>
      <w:marLeft w:val="0"/>
      <w:marRight w:val="0"/>
      <w:marTop w:val="0"/>
      <w:marBottom w:val="0"/>
      <w:divBdr>
        <w:top w:val="none" w:sz="0" w:space="0" w:color="auto"/>
        <w:left w:val="none" w:sz="0" w:space="0" w:color="auto"/>
        <w:bottom w:val="none" w:sz="0" w:space="0" w:color="auto"/>
        <w:right w:val="none" w:sz="0" w:space="0" w:color="auto"/>
      </w:divBdr>
    </w:div>
    <w:div w:id="445585992">
      <w:bodyDiv w:val="1"/>
      <w:marLeft w:val="0"/>
      <w:marRight w:val="0"/>
      <w:marTop w:val="0"/>
      <w:marBottom w:val="0"/>
      <w:divBdr>
        <w:top w:val="none" w:sz="0" w:space="0" w:color="auto"/>
        <w:left w:val="none" w:sz="0" w:space="0" w:color="auto"/>
        <w:bottom w:val="none" w:sz="0" w:space="0" w:color="auto"/>
        <w:right w:val="none" w:sz="0" w:space="0" w:color="auto"/>
      </w:divBdr>
    </w:div>
    <w:div w:id="539050328">
      <w:bodyDiv w:val="1"/>
      <w:marLeft w:val="0"/>
      <w:marRight w:val="0"/>
      <w:marTop w:val="0"/>
      <w:marBottom w:val="0"/>
      <w:divBdr>
        <w:top w:val="none" w:sz="0" w:space="0" w:color="auto"/>
        <w:left w:val="none" w:sz="0" w:space="0" w:color="auto"/>
        <w:bottom w:val="none" w:sz="0" w:space="0" w:color="auto"/>
        <w:right w:val="none" w:sz="0" w:space="0" w:color="auto"/>
      </w:divBdr>
      <w:divsChild>
        <w:div w:id="1952781881">
          <w:marLeft w:val="0"/>
          <w:marRight w:val="0"/>
          <w:marTop w:val="0"/>
          <w:marBottom w:val="0"/>
          <w:divBdr>
            <w:top w:val="none" w:sz="0" w:space="0" w:color="auto"/>
            <w:left w:val="none" w:sz="0" w:space="0" w:color="auto"/>
            <w:bottom w:val="none" w:sz="0" w:space="0" w:color="auto"/>
            <w:right w:val="none" w:sz="0" w:space="0" w:color="auto"/>
          </w:divBdr>
        </w:div>
      </w:divsChild>
    </w:div>
    <w:div w:id="567376525">
      <w:bodyDiv w:val="1"/>
      <w:marLeft w:val="0"/>
      <w:marRight w:val="0"/>
      <w:marTop w:val="0"/>
      <w:marBottom w:val="0"/>
      <w:divBdr>
        <w:top w:val="none" w:sz="0" w:space="0" w:color="auto"/>
        <w:left w:val="none" w:sz="0" w:space="0" w:color="auto"/>
        <w:bottom w:val="none" w:sz="0" w:space="0" w:color="auto"/>
        <w:right w:val="none" w:sz="0" w:space="0" w:color="auto"/>
      </w:divBdr>
    </w:div>
    <w:div w:id="591665456">
      <w:bodyDiv w:val="1"/>
      <w:marLeft w:val="0"/>
      <w:marRight w:val="0"/>
      <w:marTop w:val="0"/>
      <w:marBottom w:val="0"/>
      <w:divBdr>
        <w:top w:val="none" w:sz="0" w:space="0" w:color="auto"/>
        <w:left w:val="none" w:sz="0" w:space="0" w:color="auto"/>
        <w:bottom w:val="none" w:sz="0" w:space="0" w:color="auto"/>
        <w:right w:val="none" w:sz="0" w:space="0" w:color="auto"/>
      </w:divBdr>
    </w:div>
    <w:div w:id="894514082">
      <w:bodyDiv w:val="1"/>
      <w:marLeft w:val="0"/>
      <w:marRight w:val="0"/>
      <w:marTop w:val="0"/>
      <w:marBottom w:val="0"/>
      <w:divBdr>
        <w:top w:val="none" w:sz="0" w:space="0" w:color="auto"/>
        <w:left w:val="none" w:sz="0" w:space="0" w:color="auto"/>
        <w:bottom w:val="none" w:sz="0" w:space="0" w:color="auto"/>
        <w:right w:val="none" w:sz="0" w:space="0" w:color="auto"/>
      </w:divBdr>
    </w:div>
    <w:div w:id="929509757">
      <w:bodyDiv w:val="1"/>
      <w:marLeft w:val="0"/>
      <w:marRight w:val="0"/>
      <w:marTop w:val="0"/>
      <w:marBottom w:val="0"/>
      <w:divBdr>
        <w:top w:val="none" w:sz="0" w:space="0" w:color="auto"/>
        <w:left w:val="none" w:sz="0" w:space="0" w:color="auto"/>
        <w:bottom w:val="none" w:sz="0" w:space="0" w:color="auto"/>
        <w:right w:val="none" w:sz="0" w:space="0" w:color="auto"/>
      </w:divBdr>
      <w:divsChild>
        <w:div w:id="1967736244">
          <w:marLeft w:val="0"/>
          <w:marRight w:val="0"/>
          <w:marTop w:val="0"/>
          <w:marBottom w:val="0"/>
          <w:divBdr>
            <w:top w:val="none" w:sz="0" w:space="0" w:color="auto"/>
            <w:left w:val="none" w:sz="0" w:space="0" w:color="auto"/>
            <w:bottom w:val="none" w:sz="0" w:space="0" w:color="auto"/>
            <w:right w:val="none" w:sz="0" w:space="0" w:color="auto"/>
          </w:divBdr>
        </w:div>
      </w:divsChild>
    </w:div>
    <w:div w:id="955212690">
      <w:bodyDiv w:val="1"/>
      <w:marLeft w:val="0"/>
      <w:marRight w:val="0"/>
      <w:marTop w:val="0"/>
      <w:marBottom w:val="0"/>
      <w:divBdr>
        <w:top w:val="none" w:sz="0" w:space="0" w:color="auto"/>
        <w:left w:val="none" w:sz="0" w:space="0" w:color="auto"/>
        <w:bottom w:val="none" w:sz="0" w:space="0" w:color="auto"/>
        <w:right w:val="none" w:sz="0" w:space="0" w:color="auto"/>
      </w:divBdr>
    </w:div>
    <w:div w:id="1110902982">
      <w:bodyDiv w:val="1"/>
      <w:marLeft w:val="0"/>
      <w:marRight w:val="0"/>
      <w:marTop w:val="0"/>
      <w:marBottom w:val="0"/>
      <w:divBdr>
        <w:top w:val="none" w:sz="0" w:space="0" w:color="auto"/>
        <w:left w:val="none" w:sz="0" w:space="0" w:color="auto"/>
        <w:bottom w:val="none" w:sz="0" w:space="0" w:color="auto"/>
        <w:right w:val="none" w:sz="0" w:space="0" w:color="auto"/>
      </w:divBdr>
      <w:divsChild>
        <w:div w:id="189806451">
          <w:marLeft w:val="0"/>
          <w:marRight w:val="0"/>
          <w:marTop w:val="0"/>
          <w:marBottom w:val="0"/>
          <w:divBdr>
            <w:top w:val="none" w:sz="0" w:space="0" w:color="auto"/>
            <w:left w:val="none" w:sz="0" w:space="0" w:color="auto"/>
            <w:bottom w:val="none" w:sz="0" w:space="0" w:color="auto"/>
            <w:right w:val="none" w:sz="0" w:space="0" w:color="auto"/>
          </w:divBdr>
        </w:div>
      </w:divsChild>
    </w:div>
    <w:div w:id="1227380834">
      <w:bodyDiv w:val="1"/>
      <w:marLeft w:val="0"/>
      <w:marRight w:val="0"/>
      <w:marTop w:val="0"/>
      <w:marBottom w:val="0"/>
      <w:divBdr>
        <w:top w:val="none" w:sz="0" w:space="0" w:color="auto"/>
        <w:left w:val="none" w:sz="0" w:space="0" w:color="auto"/>
        <w:bottom w:val="none" w:sz="0" w:space="0" w:color="auto"/>
        <w:right w:val="none" w:sz="0" w:space="0" w:color="auto"/>
      </w:divBdr>
    </w:div>
    <w:div w:id="1444421436">
      <w:bodyDiv w:val="1"/>
      <w:marLeft w:val="0"/>
      <w:marRight w:val="0"/>
      <w:marTop w:val="0"/>
      <w:marBottom w:val="0"/>
      <w:divBdr>
        <w:top w:val="none" w:sz="0" w:space="0" w:color="auto"/>
        <w:left w:val="none" w:sz="0" w:space="0" w:color="auto"/>
        <w:bottom w:val="none" w:sz="0" w:space="0" w:color="auto"/>
        <w:right w:val="none" w:sz="0" w:space="0" w:color="auto"/>
      </w:divBdr>
    </w:div>
    <w:div w:id="1622953563">
      <w:bodyDiv w:val="1"/>
      <w:marLeft w:val="0"/>
      <w:marRight w:val="0"/>
      <w:marTop w:val="0"/>
      <w:marBottom w:val="0"/>
      <w:divBdr>
        <w:top w:val="none" w:sz="0" w:space="0" w:color="auto"/>
        <w:left w:val="none" w:sz="0" w:space="0" w:color="auto"/>
        <w:bottom w:val="none" w:sz="0" w:space="0" w:color="auto"/>
        <w:right w:val="none" w:sz="0" w:space="0" w:color="auto"/>
      </w:divBdr>
      <w:divsChild>
        <w:div w:id="1784492868">
          <w:marLeft w:val="0"/>
          <w:marRight w:val="0"/>
          <w:marTop w:val="0"/>
          <w:marBottom w:val="0"/>
          <w:divBdr>
            <w:top w:val="none" w:sz="0" w:space="0" w:color="auto"/>
            <w:left w:val="none" w:sz="0" w:space="0" w:color="auto"/>
            <w:bottom w:val="none" w:sz="0" w:space="0" w:color="auto"/>
            <w:right w:val="none" w:sz="0" w:space="0" w:color="auto"/>
          </w:divBdr>
        </w:div>
      </w:divsChild>
    </w:div>
    <w:div w:id="1853841286">
      <w:bodyDiv w:val="1"/>
      <w:marLeft w:val="0"/>
      <w:marRight w:val="0"/>
      <w:marTop w:val="0"/>
      <w:marBottom w:val="0"/>
      <w:divBdr>
        <w:top w:val="none" w:sz="0" w:space="0" w:color="auto"/>
        <w:left w:val="none" w:sz="0" w:space="0" w:color="auto"/>
        <w:bottom w:val="none" w:sz="0" w:space="0" w:color="auto"/>
        <w:right w:val="none" w:sz="0" w:space="0" w:color="auto"/>
      </w:divBdr>
    </w:div>
    <w:div w:id="1905483681">
      <w:bodyDiv w:val="1"/>
      <w:marLeft w:val="0"/>
      <w:marRight w:val="0"/>
      <w:marTop w:val="0"/>
      <w:marBottom w:val="0"/>
      <w:divBdr>
        <w:top w:val="none" w:sz="0" w:space="0" w:color="auto"/>
        <w:left w:val="none" w:sz="0" w:space="0" w:color="auto"/>
        <w:bottom w:val="none" w:sz="0" w:space="0" w:color="auto"/>
        <w:right w:val="none" w:sz="0" w:space="0" w:color="auto"/>
      </w:divBdr>
    </w:div>
    <w:div w:id="2028633767">
      <w:bodyDiv w:val="1"/>
      <w:marLeft w:val="0"/>
      <w:marRight w:val="0"/>
      <w:marTop w:val="0"/>
      <w:marBottom w:val="0"/>
      <w:divBdr>
        <w:top w:val="none" w:sz="0" w:space="0" w:color="auto"/>
        <w:left w:val="none" w:sz="0" w:space="0" w:color="auto"/>
        <w:bottom w:val="none" w:sz="0" w:space="0" w:color="auto"/>
        <w:right w:val="none" w:sz="0" w:space="0" w:color="auto"/>
      </w:divBdr>
      <w:divsChild>
        <w:div w:id="1849832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x.lin@garvan.org.au"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ci-hub.mksa.top/10.1016/j.jsg.2010.08.01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imagej.net/plugins/max-inscribed-circl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Biomedical-Imaging-Group/OrientationJ/blob/master/src/main/java/OrientationJ_Dominant_Direction.java"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a.magenau@garvan.org.au" TargetMode="External"/><Relationship Id="rId14" Type="http://schemas.openxmlformats.org/officeDocument/2006/relationships/image" Target="media/image5.png"/><Relationship Id="rId22" Type="http://schemas.openxmlformats.org/officeDocument/2006/relationships/hyperlink" Target="https://imagej.nih.gov/ij/plugins/fraclac/FLHelp/BoxCounting.htm"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E80E8-482C-F941-ACDB-9875E5ED2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16</Pages>
  <Words>6307</Words>
  <Characters>35950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Magenau</dc:creator>
  <cp:keywords/>
  <dc:description/>
  <cp:lastModifiedBy>Xufeng Lin</cp:lastModifiedBy>
  <cp:revision>56</cp:revision>
  <dcterms:created xsi:type="dcterms:W3CDTF">2025-01-29T00:00:00Z</dcterms:created>
  <dcterms:modified xsi:type="dcterms:W3CDTF">2025-04-22T05:49:00Z</dcterms:modified>
</cp:coreProperties>
</file>